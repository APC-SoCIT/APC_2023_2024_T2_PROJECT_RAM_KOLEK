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1B105" w14:textId="23FF3D0A" w:rsidR="00464879" w:rsidRPr="00CA029C" w:rsidRDefault="00464879" w:rsidP="00464879">
      <w:pPr>
        <w:spacing w:line="480" w:lineRule="auto"/>
        <w:jc w:val="center"/>
        <w:rPr>
          <w:rFonts w:cs="Arial"/>
          <w:b/>
          <w:sz w:val="24"/>
          <w:szCs w:val="24"/>
          <w:lang w:val="en-US"/>
        </w:rPr>
      </w:pPr>
      <w:bookmarkStart w:id="0" w:name="_Hlk155803236"/>
      <w:proofErr w:type="spellStart"/>
      <w:r w:rsidRPr="001C03C0">
        <w:rPr>
          <w:rFonts w:cs="Arial"/>
          <w:b/>
          <w:bCs/>
          <w:sz w:val="24"/>
          <w:szCs w:val="24"/>
        </w:rPr>
        <w:t>Ramkolek</w:t>
      </w:r>
      <w:proofErr w:type="spellEnd"/>
      <w:r w:rsidRPr="001C03C0">
        <w:rPr>
          <w:rFonts w:cs="Arial"/>
          <w:b/>
          <w:bCs/>
          <w:sz w:val="24"/>
          <w:szCs w:val="24"/>
        </w:rPr>
        <w:t xml:space="preserve">: Document Management System for Project </w:t>
      </w:r>
      <w:r w:rsidR="0066409C">
        <w:rPr>
          <w:rFonts w:cs="Arial"/>
          <w:b/>
          <w:bCs/>
          <w:sz w:val="24"/>
          <w:szCs w:val="24"/>
        </w:rPr>
        <w:t xml:space="preserve">Documentation </w:t>
      </w:r>
      <w:r w:rsidRPr="001C03C0">
        <w:rPr>
          <w:rFonts w:cs="Arial"/>
          <w:b/>
          <w:bCs/>
          <w:sz w:val="24"/>
          <w:szCs w:val="24"/>
        </w:rPr>
        <w:t>Papers Submission</w:t>
      </w:r>
    </w:p>
    <w:bookmarkEnd w:id="0"/>
    <w:p w14:paraId="7CFF4153" w14:textId="77777777" w:rsidR="00AB2401" w:rsidRDefault="00AB2401" w:rsidP="00AB2401">
      <w:pPr>
        <w:jc w:val="center"/>
        <w:rPr>
          <w:sz w:val="32"/>
          <w:szCs w:val="32"/>
        </w:rPr>
      </w:pPr>
    </w:p>
    <w:p w14:paraId="4CD8966A" w14:textId="77777777" w:rsidR="00AB2401" w:rsidRDefault="00AB2401" w:rsidP="00AB2401">
      <w:pPr>
        <w:jc w:val="center"/>
        <w:rPr>
          <w:sz w:val="32"/>
          <w:szCs w:val="32"/>
        </w:rPr>
      </w:pPr>
    </w:p>
    <w:p w14:paraId="5EABA099" w14:textId="77777777" w:rsidR="00AB2401" w:rsidRDefault="00AB2401" w:rsidP="00AB2401">
      <w:pPr>
        <w:jc w:val="center"/>
        <w:rPr>
          <w:sz w:val="32"/>
          <w:szCs w:val="32"/>
        </w:rPr>
      </w:pPr>
    </w:p>
    <w:p w14:paraId="02DFF0F8" w14:textId="77777777" w:rsidR="00AB2401" w:rsidRDefault="00AB2401" w:rsidP="00464879">
      <w:pP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0A3ACA25" w14:textId="339341FF" w:rsidR="00AB2401" w:rsidRDefault="000469B8" w:rsidP="00AB2401">
      <w:pPr>
        <w:jc w:val="center"/>
        <w:rPr>
          <w:sz w:val="32"/>
          <w:szCs w:val="32"/>
        </w:rPr>
      </w:pPr>
      <w:r>
        <w:rPr>
          <w:sz w:val="32"/>
          <w:szCs w:val="32"/>
        </w:rPr>
        <w:t xml:space="preserve">Applied Projects </w:t>
      </w:r>
      <w:r w:rsidR="00AB2401" w:rsidRPr="00AB2401">
        <w:rPr>
          <w:sz w:val="32"/>
          <w:szCs w:val="32"/>
        </w:rPr>
        <w:t>for IT</w:t>
      </w:r>
    </w:p>
    <w:p w14:paraId="587F687C" w14:textId="137B584E" w:rsidR="00AB2401" w:rsidRDefault="00A553F4" w:rsidP="00AB2401">
      <w:pPr>
        <w:jc w:val="center"/>
        <w:rPr>
          <w:sz w:val="32"/>
          <w:szCs w:val="32"/>
        </w:rPr>
      </w:pPr>
      <w:r>
        <w:rPr>
          <w:sz w:val="32"/>
          <w:szCs w:val="32"/>
        </w:rPr>
        <w:t>M</w:t>
      </w:r>
      <w:r w:rsidR="000469B8">
        <w:rPr>
          <w:sz w:val="32"/>
          <w:szCs w:val="32"/>
        </w:rPr>
        <w:t>CSPROJ</w:t>
      </w:r>
    </w:p>
    <w:p w14:paraId="4A5AD409" w14:textId="77777777" w:rsidR="00AB2401" w:rsidRPr="00AB2401" w:rsidRDefault="00AB2401" w:rsidP="00AB2401">
      <w:pPr>
        <w:jc w:val="center"/>
        <w:rPr>
          <w:sz w:val="32"/>
          <w:szCs w:val="32"/>
        </w:rPr>
      </w:pPr>
    </w:p>
    <w:p w14:paraId="302665BA" w14:textId="237E387D" w:rsidR="00AB2401" w:rsidRPr="00AB2401" w:rsidRDefault="00AB2401" w:rsidP="00AB2401">
      <w:pPr>
        <w:jc w:val="center"/>
        <w:rPr>
          <w:sz w:val="32"/>
          <w:szCs w:val="32"/>
        </w:rPr>
      </w:pPr>
      <w:r w:rsidRPr="00AB2401">
        <w:rPr>
          <w:sz w:val="32"/>
          <w:szCs w:val="32"/>
        </w:rPr>
        <w:t>By</w:t>
      </w:r>
    </w:p>
    <w:p w14:paraId="3C49CAEF" w14:textId="1634B5FE" w:rsidR="00AB2401" w:rsidRDefault="00464879" w:rsidP="00AB2401">
      <w:pPr>
        <w:jc w:val="center"/>
        <w:rPr>
          <w:sz w:val="32"/>
          <w:szCs w:val="32"/>
        </w:rPr>
      </w:pPr>
      <w:r>
        <w:rPr>
          <w:sz w:val="32"/>
          <w:szCs w:val="32"/>
        </w:rPr>
        <w:t>Leila Angela B. Arcega</w:t>
      </w:r>
    </w:p>
    <w:p w14:paraId="6B8694CA" w14:textId="0B194C0D" w:rsidR="005224CE" w:rsidRDefault="005224CE" w:rsidP="005224CE">
      <w:pPr>
        <w:jc w:val="center"/>
        <w:rPr>
          <w:sz w:val="32"/>
          <w:szCs w:val="32"/>
        </w:rPr>
      </w:pPr>
      <w:r>
        <w:rPr>
          <w:sz w:val="32"/>
          <w:szCs w:val="32"/>
        </w:rPr>
        <w:t>Jeb Vincent G. Cajayon</w:t>
      </w:r>
    </w:p>
    <w:p w14:paraId="7F3691DC" w14:textId="483D23AD" w:rsidR="005224CE" w:rsidRPr="00AB2401" w:rsidRDefault="005224CE" w:rsidP="005224CE">
      <w:pPr>
        <w:jc w:val="center"/>
        <w:rPr>
          <w:sz w:val="32"/>
          <w:szCs w:val="32"/>
        </w:rPr>
      </w:pPr>
      <w:proofErr w:type="spellStart"/>
      <w:r>
        <w:rPr>
          <w:sz w:val="32"/>
          <w:szCs w:val="32"/>
        </w:rPr>
        <w:t>Jonlord</w:t>
      </w:r>
      <w:proofErr w:type="spellEnd"/>
      <w:r>
        <w:rPr>
          <w:sz w:val="32"/>
          <w:szCs w:val="32"/>
        </w:rPr>
        <w:t xml:space="preserve"> A. Mirando</w:t>
      </w:r>
    </w:p>
    <w:p w14:paraId="6B75DEE6" w14:textId="4609F98B" w:rsidR="00465C1C" w:rsidRDefault="00464879" w:rsidP="005224CE">
      <w:pPr>
        <w:jc w:val="center"/>
        <w:rPr>
          <w:sz w:val="32"/>
          <w:szCs w:val="32"/>
        </w:rPr>
      </w:pPr>
      <w:r>
        <w:rPr>
          <w:sz w:val="32"/>
          <w:szCs w:val="32"/>
        </w:rPr>
        <w:t xml:space="preserve">Daniella Diana H. </w:t>
      </w:r>
      <w:proofErr w:type="spellStart"/>
      <w:r>
        <w:rPr>
          <w:sz w:val="32"/>
          <w:szCs w:val="32"/>
        </w:rPr>
        <w:t>Soquiat</w:t>
      </w:r>
      <w:proofErr w:type="spellEnd"/>
    </w:p>
    <w:p w14:paraId="1FE23E37" w14:textId="41C82A70" w:rsidR="00464879" w:rsidRDefault="00464879" w:rsidP="00AB2401">
      <w:pPr>
        <w:jc w:val="center"/>
        <w:rPr>
          <w:sz w:val="32"/>
          <w:szCs w:val="32"/>
        </w:rPr>
      </w:pPr>
      <w:r>
        <w:rPr>
          <w:sz w:val="32"/>
          <w:szCs w:val="32"/>
        </w:rPr>
        <w:t>Lyka C. Tesorero</w:t>
      </w:r>
    </w:p>
    <w:p w14:paraId="5EFD3B0D" w14:textId="77777777" w:rsidR="00464879" w:rsidRDefault="00464879" w:rsidP="00AB2401">
      <w:pPr>
        <w:jc w:val="center"/>
        <w:rPr>
          <w:sz w:val="32"/>
          <w:szCs w:val="32"/>
        </w:rPr>
      </w:pPr>
    </w:p>
    <w:p w14:paraId="79246C6C" w14:textId="352F7C41" w:rsidR="00464879" w:rsidRDefault="00464879" w:rsidP="00AB2401">
      <w:pPr>
        <w:jc w:val="center"/>
        <w:rPr>
          <w:sz w:val="32"/>
          <w:szCs w:val="32"/>
        </w:rPr>
        <w:sectPr w:rsidR="00464879" w:rsidSect="00EB1638">
          <w:headerReference w:type="default" r:id="rId11"/>
          <w:pgSz w:w="12240" w:h="15840"/>
          <w:pgMar w:top="1440" w:right="1440" w:bottom="1440" w:left="1440" w:header="708" w:footer="708" w:gutter="0"/>
          <w:cols w:space="708"/>
          <w:docGrid w:linePitch="360"/>
        </w:sectPr>
      </w:pPr>
    </w:p>
    <w:p w14:paraId="629AD9E5" w14:textId="6EBAA05D" w:rsidR="00AB2401" w:rsidRPr="006E1F36" w:rsidRDefault="00635601" w:rsidP="00AB2401">
      <w:pPr>
        <w:jc w:val="center"/>
        <w:rPr>
          <w:sz w:val="24"/>
          <w:szCs w:val="24"/>
        </w:rPr>
      </w:pPr>
      <w:r w:rsidRPr="006E1F36">
        <w:rPr>
          <w:sz w:val="24"/>
          <w:szCs w:val="24"/>
        </w:rPr>
        <w:lastRenderedPageBreak/>
        <w:t>ASIA PACIFIC COLLEGE</w:t>
      </w:r>
    </w:p>
    <w:p w14:paraId="08A7031A" w14:textId="3A15989D" w:rsidR="00635601" w:rsidRPr="006E1F36" w:rsidRDefault="00635601" w:rsidP="00AB2401">
      <w:pPr>
        <w:jc w:val="center"/>
        <w:rPr>
          <w:sz w:val="24"/>
          <w:szCs w:val="24"/>
        </w:rPr>
      </w:pPr>
      <w:r w:rsidRPr="006E1F36">
        <w:rPr>
          <w:sz w:val="24"/>
          <w:szCs w:val="24"/>
        </w:rPr>
        <w:t>Approval Sheet</w:t>
      </w:r>
    </w:p>
    <w:p w14:paraId="698CA0D0" w14:textId="6543B04C" w:rsidR="00635601" w:rsidRPr="006E1F36" w:rsidRDefault="00464879" w:rsidP="00AB2401">
      <w:pPr>
        <w:jc w:val="center"/>
        <w:rPr>
          <w:sz w:val="24"/>
          <w:szCs w:val="24"/>
        </w:rPr>
      </w:pPr>
      <w:proofErr w:type="spellStart"/>
      <w:r w:rsidRPr="00464879">
        <w:rPr>
          <w:sz w:val="24"/>
          <w:szCs w:val="24"/>
        </w:rPr>
        <w:t>Ramkolek</w:t>
      </w:r>
      <w:proofErr w:type="spellEnd"/>
      <w:r w:rsidRPr="00464879">
        <w:rPr>
          <w:sz w:val="24"/>
          <w:szCs w:val="24"/>
        </w:rPr>
        <w:t xml:space="preserve">: Document Management System for Project </w:t>
      </w:r>
      <w:r w:rsidR="0066409C">
        <w:rPr>
          <w:sz w:val="24"/>
          <w:szCs w:val="24"/>
        </w:rPr>
        <w:t xml:space="preserve">Documentation </w:t>
      </w:r>
      <w:r w:rsidRPr="00464879">
        <w:rPr>
          <w:sz w:val="24"/>
          <w:szCs w:val="24"/>
        </w:rPr>
        <w:t>Papers Submission</w:t>
      </w:r>
    </w:p>
    <w:p w14:paraId="1411609C" w14:textId="4F57289B" w:rsidR="00635601" w:rsidRPr="006E1F36" w:rsidRDefault="00635601" w:rsidP="00AB2401">
      <w:pPr>
        <w:jc w:val="center"/>
        <w:rPr>
          <w:sz w:val="24"/>
          <w:szCs w:val="24"/>
        </w:rPr>
      </w:pPr>
      <w:r w:rsidRPr="006E1F36">
        <w:rPr>
          <w:sz w:val="24"/>
          <w:szCs w:val="24"/>
        </w:rPr>
        <w:t xml:space="preserve">Prepared and </w:t>
      </w:r>
      <w:r w:rsidR="00AF4AEE" w:rsidRPr="006E1F36">
        <w:rPr>
          <w:sz w:val="24"/>
          <w:szCs w:val="24"/>
        </w:rPr>
        <w:t>submitted</w:t>
      </w:r>
      <w:r w:rsidRPr="006E1F36">
        <w:rPr>
          <w:sz w:val="24"/>
          <w:szCs w:val="24"/>
        </w:rPr>
        <w:t xml:space="preserve">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64879" w:rsidRPr="00903A01" w14:paraId="3EFB4152" w14:textId="77777777" w:rsidTr="00394FD8">
        <w:tc>
          <w:tcPr>
            <w:tcW w:w="4675" w:type="dxa"/>
          </w:tcPr>
          <w:p w14:paraId="76E3633A" w14:textId="77777777" w:rsidR="00464879" w:rsidRPr="00903A01" w:rsidRDefault="00464879" w:rsidP="00394FD8">
            <w:pPr>
              <w:spacing w:line="480" w:lineRule="auto"/>
              <w:jc w:val="center"/>
            </w:pPr>
            <w:r w:rsidRPr="6E12CD6C">
              <w:rPr>
                <w:rFonts w:cs="Arial"/>
                <w:sz w:val="24"/>
                <w:szCs w:val="24"/>
              </w:rPr>
              <w:t>Leila Angela B. Arcega</w:t>
            </w:r>
          </w:p>
        </w:tc>
        <w:tc>
          <w:tcPr>
            <w:tcW w:w="4675" w:type="dxa"/>
          </w:tcPr>
          <w:p w14:paraId="0C62A25B" w14:textId="77777777" w:rsidR="00464879" w:rsidRPr="00903A01" w:rsidRDefault="00464879" w:rsidP="00394FD8">
            <w:pPr>
              <w:spacing w:line="480" w:lineRule="auto"/>
              <w:jc w:val="center"/>
            </w:pPr>
            <w:r w:rsidRPr="6E12CD6C">
              <w:rPr>
                <w:rFonts w:cs="Arial"/>
                <w:sz w:val="24"/>
                <w:szCs w:val="24"/>
              </w:rPr>
              <w:t>Jeb Vincent G. Cajayon</w:t>
            </w:r>
          </w:p>
        </w:tc>
      </w:tr>
      <w:tr w:rsidR="00464879" w:rsidRPr="00903A01" w14:paraId="1EB163B3" w14:textId="77777777" w:rsidTr="00394FD8">
        <w:tc>
          <w:tcPr>
            <w:tcW w:w="4675" w:type="dxa"/>
          </w:tcPr>
          <w:p w14:paraId="4805AC79" w14:textId="31B4F7E5" w:rsidR="00464879" w:rsidRPr="00903A01" w:rsidRDefault="00464879" w:rsidP="00394FD8">
            <w:pPr>
              <w:spacing w:line="480" w:lineRule="auto"/>
              <w:jc w:val="center"/>
            </w:pPr>
            <w:proofErr w:type="spellStart"/>
            <w:r w:rsidRPr="6E12CD6C">
              <w:rPr>
                <w:rFonts w:cs="Arial"/>
                <w:sz w:val="24"/>
                <w:szCs w:val="24"/>
              </w:rPr>
              <w:t>J</w:t>
            </w:r>
            <w:r w:rsidR="005224CE">
              <w:rPr>
                <w:rFonts w:cs="Arial"/>
                <w:sz w:val="24"/>
                <w:szCs w:val="24"/>
              </w:rPr>
              <w:t>o</w:t>
            </w:r>
            <w:r w:rsidRPr="6E12CD6C">
              <w:rPr>
                <w:rFonts w:cs="Arial"/>
                <w:sz w:val="24"/>
                <w:szCs w:val="24"/>
              </w:rPr>
              <w:t>nlord</w:t>
            </w:r>
            <w:proofErr w:type="spellEnd"/>
            <w:r w:rsidRPr="6E12CD6C">
              <w:rPr>
                <w:rFonts w:cs="Arial"/>
                <w:sz w:val="24"/>
                <w:szCs w:val="24"/>
              </w:rPr>
              <w:t xml:space="preserve"> A. Mirando</w:t>
            </w:r>
          </w:p>
        </w:tc>
        <w:tc>
          <w:tcPr>
            <w:tcW w:w="4675" w:type="dxa"/>
          </w:tcPr>
          <w:p w14:paraId="1CB674F4" w14:textId="77777777" w:rsidR="00464879" w:rsidRPr="00903A01" w:rsidRDefault="00464879" w:rsidP="00394FD8">
            <w:pPr>
              <w:spacing w:line="480" w:lineRule="auto"/>
              <w:jc w:val="center"/>
              <w:rPr>
                <w:rFonts w:cs="Arial"/>
                <w:sz w:val="24"/>
                <w:szCs w:val="24"/>
              </w:rPr>
            </w:pPr>
            <w:r w:rsidRPr="6E12CD6C">
              <w:rPr>
                <w:rFonts w:cs="Arial"/>
                <w:sz w:val="24"/>
                <w:szCs w:val="24"/>
              </w:rPr>
              <w:t xml:space="preserve">Daniella Diana H. </w:t>
            </w:r>
            <w:proofErr w:type="spellStart"/>
            <w:r w:rsidRPr="6E12CD6C">
              <w:rPr>
                <w:rFonts w:cs="Arial"/>
                <w:sz w:val="24"/>
                <w:szCs w:val="24"/>
              </w:rPr>
              <w:t>Soquiat</w:t>
            </w:r>
            <w:proofErr w:type="spellEnd"/>
          </w:p>
        </w:tc>
      </w:tr>
      <w:tr w:rsidR="00464879" w:rsidRPr="00903A01" w14:paraId="7F1F3838" w14:textId="77777777" w:rsidTr="00394FD8">
        <w:tc>
          <w:tcPr>
            <w:tcW w:w="4675" w:type="dxa"/>
          </w:tcPr>
          <w:p w14:paraId="164A8034" w14:textId="77777777" w:rsidR="00464879" w:rsidRPr="00903A01" w:rsidRDefault="00464879" w:rsidP="00394FD8">
            <w:pPr>
              <w:spacing w:line="480" w:lineRule="auto"/>
              <w:jc w:val="center"/>
            </w:pPr>
            <w:r w:rsidRPr="6E12CD6C">
              <w:rPr>
                <w:rFonts w:cs="Arial"/>
                <w:sz w:val="24"/>
                <w:szCs w:val="24"/>
              </w:rPr>
              <w:t>Lyka C. Tesorero</w:t>
            </w:r>
          </w:p>
        </w:tc>
        <w:tc>
          <w:tcPr>
            <w:tcW w:w="4675" w:type="dxa"/>
          </w:tcPr>
          <w:p w14:paraId="43250AE1" w14:textId="77777777" w:rsidR="00464879" w:rsidRPr="00903A01" w:rsidRDefault="00464879" w:rsidP="00394FD8">
            <w:pPr>
              <w:spacing w:line="480" w:lineRule="auto"/>
              <w:jc w:val="center"/>
              <w:rPr>
                <w:rFonts w:cs="Arial"/>
                <w:sz w:val="24"/>
                <w:szCs w:val="24"/>
              </w:rPr>
            </w:pPr>
          </w:p>
        </w:tc>
      </w:tr>
    </w:tbl>
    <w:p w14:paraId="508CD924" w14:textId="64BB0CB5" w:rsidR="00DB047C" w:rsidRPr="006E1F36" w:rsidRDefault="00DB047C" w:rsidP="00464879">
      <w:pPr>
        <w:jc w:val="center"/>
        <w:rPr>
          <w:sz w:val="24"/>
          <w:szCs w:val="24"/>
        </w:rPr>
      </w:pPr>
    </w:p>
    <w:p w14:paraId="1E71A2D3" w14:textId="77777777" w:rsidR="006E1F36" w:rsidRDefault="00DB047C" w:rsidP="00DB047C">
      <w:pPr>
        <w:jc w:val="center"/>
        <w:rPr>
          <w:sz w:val="24"/>
          <w:szCs w:val="24"/>
        </w:rPr>
      </w:pPr>
      <w:r w:rsidRPr="006E1F36">
        <w:rPr>
          <w:sz w:val="24"/>
          <w:szCs w:val="24"/>
        </w:rPr>
        <w:t>In Partial Fulfillment of the Requirements for the Degree of</w:t>
      </w:r>
    </w:p>
    <w:p w14:paraId="0DCBD686" w14:textId="589B4233" w:rsidR="00DB047C" w:rsidRDefault="00DB047C" w:rsidP="00DB047C">
      <w:pPr>
        <w:jc w:val="center"/>
        <w:rPr>
          <w:sz w:val="24"/>
          <w:szCs w:val="24"/>
        </w:rPr>
      </w:pPr>
      <w:r w:rsidRPr="006E1F36">
        <w:rPr>
          <w:sz w:val="24"/>
          <w:szCs w:val="24"/>
        </w:rPr>
        <w:t xml:space="preserve">Bachelor of Science </w:t>
      </w:r>
      <w:r w:rsidR="007E3974" w:rsidRPr="006E1F36">
        <w:rPr>
          <w:sz w:val="24"/>
          <w:szCs w:val="24"/>
        </w:rPr>
        <w:t>in Information Technology</w:t>
      </w:r>
    </w:p>
    <w:p w14:paraId="6BD21344" w14:textId="77777777" w:rsidR="008E115A" w:rsidRDefault="008E115A" w:rsidP="00DB047C">
      <w:pPr>
        <w:jc w:val="center"/>
        <w:rPr>
          <w:sz w:val="24"/>
          <w:szCs w:val="24"/>
        </w:rPr>
      </w:pPr>
      <w:r>
        <w:rPr>
          <w:sz w:val="24"/>
          <w:szCs w:val="24"/>
        </w:rPr>
        <w:t>Examined and Recommended for Acceptance and Approval for</w:t>
      </w:r>
    </w:p>
    <w:p w14:paraId="574794D7" w14:textId="668D789E" w:rsidR="008E115A" w:rsidRDefault="008E115A" w:rsidP="00DB047C">
      <w:pPr>
        <w:jc w:val="center"/>
        <w:rPr>
          <w:sz w:val="24"/>
          <w:szCs w:val="24"/>
        </w:rPr>
      </w:pPr>
      <w:r>
        <w:rPr>
          <w:sz w:val="24"/>
          <w:szCs w:val="24"/>
        </w:rPr>
        <w:t>Research/Capstone Presentation</w:t>
      </w:r>
    </w:p>
    <w:p w14:paraId="5C593BDC" w14:textId="665A476D" w:rsidR="00D94E81" w:rsidRDefault="00D94E81" w:rsidP="00DB047C">
      <w:pPr>
        <w:jc w:val="center"/>
        <w:rPr>
          <w:sz w:val="24"/>
          <w:szCs w:val="24"/>
        </w:rPr>
      </w:pPr>
    </w:p>
    <w:p w14:paraId="30731F01" w14:textId="55B56940" w:rsidR="00D94E81" w:rsidRDefault="00D94E81" w:rsidP="00DB047C">
      <w:pPr>
        <w:jc w:val="center"/>
        <w:rPr>
          <w:sz w:val="24"/>
          <w:szCs w:val="24"/>
        </w:rPr>
      </w:pPr>
      <w:r>
        <w:rPr>
          <w:sz w:val="24"/>
          <w:szCs w:val="24"/>
        </w:rPr>
        <w:t>___________________________</w:t>
      </w:r>
    </w:p>
    <w:p w14:paraId="2B93AD18" w14:textId="2772BABB" w:rsidR="00D94E81" w:rsidRDefault="00850628" w:rsidP="00DB047C">
      <w:pPr>
        <w:jc w:val="center"/>
        <w:rPr>
          <w:sz w:val="24"/>
          <w:szCs w:val="24"/>
        </w:rPr>
      </w:pPr>
      <w:r>
        <w:rPr>
          <w:rStyle w:val="ui-provider"/>
        </w:rPr>
        <w:t xml:space="preserve">Roselle </w:t>
      </w:r>
      <w:r w:rsidR="00AE1472">
        <w:rPr>
          <w:rStyle w:val="ui-provider"/>
        </w:rPr>
        <w:t>Gardon,</w:t>
      </w:r>
      <w:r w:rsidR="00604377">
        <w:rPr>
          <w:sz w:val="24"/>
          <w:szCs w:val="24"/>
        </w:rPr>
        <w:t xml:space="preserve"> </w:t>
      </w:r>
      <w:r w:rsidR="00D94E81">
        <w:rPr>
          <w:sz w:val="24"/>
          <w:szCs w:val="24"/>
        </w:rPr>
        <w:t>Adviser</w:t>
      </w:r>
    </w:p>
    <w:p w14:paraId="727EE1A8" w14:textId="08A3D64E" w:rsidR="00D94E81" w:rsidRDefault="00D94E81" w:rsidP="00DB047C">
      <w:pPr>
        <w:jc w:val="center"/>
        <w:rPr>
          <w:sz w:val="24"/>
          <w:szCs w:val="24"/>
        </w:rPr>
      </w:pPr>
    </w:p>
    <w:p w14:paraId="106133F3" w14:textId="6D02D873" w:rsidR="00D94E81" w:rsidRDefault="00D94E81" w:rsidP="00DB047C">
      <w:pPr>
        <w:jc w:val="center"/>
        <w:rPr>
          <w:sz w:val="24"/>
          <w:szCs w:val="24"/>
        </w:rPr>
      </w:pPr>
      <w:r>
        <w:rPr>
          <w:sz w:val="24"/>
          <w:szCs w:val="24"/>
        </w:rPr>
        <w:t>Panelists</w:t>
      </w:r>
    </w:p>
    <w:p w14:paraId="1B45FF6F" w14:textId="77777777" w:rsidR="00D94E81" w:rsidRDefault="00D94E81" w:rsidP="00D94E81">
      <w:pPr>
        <w:jc w:val="center"/>
        <w:rPr>
          <w:sz w:val="24"/>
          <w:szCs w:val="24"/>
        </w:rPr>
      </w:pPr>
      <w:r>
        <w:rPr>
          <w:sz w:val="24"/>
          <w:szCs w:val="24"/>
        </w:rPr>
        <w:t>___________________________</w:t>
      </w:r>
    </w:p>
    <w:p w14:paraId="21369DBA" w14:textId="1DDE55E3" w:rsidR="00D94E81" w:rsidRDefault="008D43EF" w:rsidP="00D94E81">
      <w:pPr>
        <w:jc w:val="center"/>
        <w:rPr>
          <w:sz w:val="24"/>
          <w:szCs w:val="24"/>
        </w:rPr>
      </w:pPr>
      <w:r>
        <w:rPr>
          <w:rStyle w:val="ui-provider"/>
        </w:rPr>
        <w:t>Mikee Gonzaga</w:t>
      </w:r>
      <w:r w:rsidR="00604377">
        <w:rPr>
          <w:sz w:val="24"/>
          <w:szCs w:val="24"/>
        </w:rPr>
        <w:t xml:space="preserve">, </w:t>
      </w:r>
      <w:r w:rsidR="00D94E81">
        <w:rPr>
          <w:sz w:val="24"/>
          <w:szCs w:val="24"/>
        </w:rPr>
        <w:t>Chairperson</w:t>
      </w:r>
    </w:p>
    <w:p w14:paraId="1B4FE703" w14:textId="7CF39346" w:rsidR="00604377" w:rsidRDefault="00604377" w:rsidP="00D94E81">
      <w:pPr>
        <w:jc w:val="cente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70A6" w14:paraId="609FAA23" w14:textId="77777777" w:rsidTr="00F67046">
        <w:tc>
          <w:tcPr>
            <w:tcW w:w="4675" w:type="dxa"/>
          </w:tcPr>
          <w:p w14:paraId="06B9D31D" w14:textId="7BCBD138" w:rsidR="009B70A6" w:rsidRDefault="009B70A6" w:rsidP="00D94E81">
            <w:pPr>
              <w:jc w:val="center"/>
              <w:rPr>
                <w:sz w:val="24"/>
                <w:szCs w:val="24"/>
              </w:rPr>
            </w:pPr>
            <w:r>
              <w:rPr>
                <w:sz w:val="24"/>
                <w:szCs w:val="24"/>
              </w:rPr>
              <w:t>___________________________</w:t>
            </w:r>
          </w:p>
        </w:tc>
        <w:tc>
          <w:tcPr>
            <w:tcW w:w="4675" w:type="dxa"/>
          </w:tcPr>
          <w:p w14:paraId="21E4C67F" w14:textId="77401598" w:rsidR="009B70A6" w:rsidRDefault="00F67046" w:rsidP="00D94E81">
            <w:pPr>
              <w:jc w:val="center"/>
              <w:rPr>
                <w:sz w:val="24"/>
                <w:szCs w:val="24"/>
              </w:rPr>
            </w:pPr>
            <w:r>
              <w:rPr>
                <w:sz w:val="24"/>
                <w:szCs w:val="24"/>
              </w:rPr>
              <w:t>___________________________</w:t>
            </w:r>
          </w:p>
        </w:tc>
      </w:tr>
      <w:tr w:rsidR="009B70A6" w14:paraId="354B6516" w14:textId="77777777" w:rsidTr="00F67046">
        <w:tc>
          <w:tcPr>
            <w:tcW w:w="4675" w:type="dxa"/>
          </w:tcPr>
          <w:p w14:paraId="684EDCCD" w14:textId="48BF7B8E" w:rsidR="009B70A6" w:rsidRDefault="00763868" w:rsidP="00D94E81">
            <w:pPr>
              <w:jc w:val="center"/>
              <w:rPr>
                <w:sz w:val="24"/>
                <w:szCs w:val="24"/>
              </w:rPr>
            </w:pPr>
            <w:r>
              <w:rPr>
                <w:rStyle w:val="ui-provider"/>
              </w:rPr>
              <w:t xml:space="preserve">Carolyn </w:t>
            </w:r>
            <w:proofErr w:type="spellStart"/>
            <w:r>
              <w:rPr>
                <w:rStyle w:val="ui-provider"/>
              </w:rPr>
              <w:t>Samonteza</w:t>
            </w:r>
            <w:proofErr w:type="spellEnd"/>
            <w:r w:rsidR="00F67046">
              <w:rPr>
                <w:sz w:val="24"/>
                <w:szCs w:val="24"/>
              </w:rPr>
              <w:t>, Panel Member</w:t>
            </w:r>
          </w:p>
        </w:tc>
        <w:tc>
          <w:tcPr>
            <w:tcW w:w="4675" w:type="dxa"/>
          </w:tcPr>
          <w:p w14:paraId="34798761" w14:textId="1637CE04" w:rsidR="009B70A6" w:rsidRDefault="008D43EF" w:rsidP="00D94E81">
            <w:pPr>
              <w:jc w:val="center"/>
              <w:rPr>
                <w:sz w:val="24"/>
                <w:szCs w:val="24"/>
              </w:rPr>
            </w:pPr>
            <w:proofErr w:type="spellStart"/>
            <w:r>
              <w:rPr>
                <w:rStyle w:val="ui-provider"/>
              </w:rPr>
              <w:t>Herminiño</w:t>
            </w:r>
            <w:proofErr w:type="spellEnd"/>
            <w:r>
              <w:rPr>
                <w:rStyle w:val="ui-provider"/>
              </w:rPr>
              <w:t xml:space="preserve"> </w:t>
            </w:r>
            <w:proofErr w:type="spellStart"/>
            <w:r>
              <w:rPr>
                <w:rStyle w:val="ui-provider"/>
              </w:rPr>
              <w:t>Lagunzad</w:t>
            </w:r>
            <w:proofErr w:type="spellEnd"/>
            <w:r w:rsidR="00F67046">
              <w:rPr>
                <w:sz w:val="24"/>
                <w:szCs w:val="24"/>
              </w:rPr>
              <w:t>, Panel Member</w:t>
            </w:r>
          </w:p>
        </w:tc>
      </w:tr>
    </w:tbl>
    <w:p w14:paraId="2765EAA1" w14:textId="77777777" w:rsidR="009B70A6" w:rsidRDefault="009B70A6" w:rsidP="00D94E81">
      <w:pPr>
        <w:jc w:val="center"/>
        <w:rPr>
          <w:sz w:val="24"/>
          <w:szCs w:val="24"/>
        </w:rPr>
      </w:pPr>
    </w:p>
    <w:p w14:paraId="237AEB7C" w14:textId="2255BCAA" w:rsidR="00465C1C" w:rsidRDefault="00F67046" w:rsidP="00F67046">
      <w:pPr>
        <w:jc w:val="center"/>
        <w:rPr>
          <w:sz w:val="24"/>
          <w:szCs w:val="24"/>
        </w:rPr>
      </w:pPr>
      <w:r>
        <w:rPr>
          <w:sz w:val="24"/>
          <w:szCs w:val="24"/>
        </w:rPr>
        <w:t>Accepta</w:t>
      </w:r>
      <w:r w:rsidR="004B216F">
        <w:rPr>
          <w:sz w:val="24"/>
          <w:szCs w:val="24"/>
        </w:rPr>
        <w:t>nce and Approved in Partial Fulfillment of the Requirements for the Degree of</w:t>
      </w:r>
    </w:p>
    <w:p w14:paraId="582E27F1" w14:textId="77777777" w:rsidR="00D568E1" w:rsidRDefault="004B216F" w:rsidP="00D568E1">
      <w:pPr>
        <w:jc w:val="center"/>
        <w:rPr>
          <w:sz w:val="24"/>
          <w:szCs w:val="24"/>
        </w:rPr>
      </w:pPr>
      <w:r>
        <w:rPr>
          <w:sz w:val="24"/>
          <w:szCs w:val="24"/>
        </w:rPr>
        <w:t>Bachelor of Science in Information Technology</w:t>
      </w:r>
    </w:p>
    <w:p w14:paraId="29FB97F7" w14:textId="77777777" w:rsidR="00D568E1" w:rsidRDefault="00D568E1" w:rsidP="00D568E1">
      <w:pPr>
        <w:jc w:val="center"/>
        <w:rPr>
          <w:sz w:val="24"/>
          <w:szCs w:val="24"/>
        </w:rPr>
      </w:pPr>
    </w:p>
    <w:p w14:paraId="3401ABFC" w14:textId="77777777" w:rsidR="00D568E1" w:rsidRDefault="00D568E1" w:rsidP="00D568E1">
      <w:pPr>
        <w:spacing w:line="240" w:lineRule="auto"/>
        <w:jc w:val="center"/>
        <w:rPr>
          <w:sz w:val="24"/>
          <w:szCs w:val="24"/>
        </w:rPr>
      </w:pPr>
      <w:r>
        <w:rPr>
          <w:sz w:val="24"/>
          <w:szCs w:val="24"/>
        </w:rPr>
        <w:t>___________________________</w:t>
      </w:r>
    </w:p>
    <w:p w14:paraId="7BA1CA66" w14:textId="77777777" w:rsidR="00D568E1" w:rsidRDefault="00D568E1" w:rsidP="00D568E1">
      <w:pPr>
        <w:spacing w:line="240" w:lineRule="auto"/>
        <w:jc w:val="center"/>
        <w:rPr>
          <w:sz w:val="24"/>
          <w:szCs w:val="24"/>
        </w:rPr>
      </w:pPr>
      <w:r>
        <w:rPr>
          <w:sz w:val="24"/>
          <w:szCs w:val="24"/>
        </w:rPr>
        <w:t>Rhea-Luz R. Valbuena</w:t>
      </w:r>
    </w:p>
    <w:p w14:paraId="3BC7D4F4" w14:textId="77777777" w:rsidR="00D568E1" w:rsidRDefault="00D568E1" w:rsidP="00D568E1">
      <w:pPr>
        <w:spacing w:line="240" w:lineRule="auto"/>
        <w:jc w:val="center"/>
        <w:rPr>
          <w:sz w:val="24"/>
          <w:szCs w:val="24"/>
        </w:rPr>
      </w:pPr>
      <w:r>
        <w:rPr>
          <w:sz w:val="24"/>
          <w:szCs w:val="24"/>
        </w:rPr>
        <w:lastRenderedPageBreak/>
        <w:t>Executive Director</w:t>
      </w:r>
    </w:p>
    <w:p w14:paraId="6E184B83" w14:textId="2AE2187D" w:rsidR="00D568E1" w:rsidRDefault="00D568E1" w:rsidP="00D568E1">
      <w:pPr>
        <w:spacing w:line="240" w:lineRule="auto"/>
        <w:jc w:val="center"/>
        <w:rPr>
          <w:sz w:val="24"/>
          <w:szCs w:val="24"/>
        </w:rPr>
        <w:sectPr w:rsidR="00D568E1" w:rsidSect="00EB1638">
          <w:pgSz w:w="12240" w:h="15840"/>
          <w:pgMar w:top="1440" w:right="1440" w:bottom="1440" w:left="1440" w:header="708" w:footer="708" w:gutter="0"/>
          <w:cols w:space="708"/>
          <w:docGrid w:linePitch="360"/>
        </w:sectPr>
      </w:pPr>
      <w:r>
        <w:rPr>
          <w:sz w:val="24"/>
          <w:szCs w:val="24"/>
        </w:rPr>
        <w:t>School of Computing and Information Technologies</w:t>
      </w:r>
    </w:p>
    <w:sdt>
      <w:sdtPr>
        <w:rPr>
          <w:rFonts w:eastAsiaTheme="minorEastAsia" w:cstheme="minorBidi"/>
          <w:b w:val="0"/>
          <w:sz w:val="22"/>
          <w:szCs w:val="22"/>
          <w:lang w:val="en-PH" w:eastAsia="ja-JP"/>
        </w:rPr>
        <w:id w:val="1003324840"/>
        <w:docPartObj>
          <w:docPartGallery w:val="Table of Contents"/>
          <w:docPartUnique/>
        </w:docPartObj>
      </w:sdtPr>
      <w:sdtEndPr>
        <w:rPr>
          <w:rFonts w:eastAsiaTheme="majorEastAsia" w:cstheme="majorBidi"/>
          <w:b/>
          <w:bCs/>
          <w:noProof/>
          <w:sz w:val="28"/>
          <w:szCs w:val="28"/>
          <w:lang w:val="en-US" w:eastAsia="en-US"/>
        </w:rPr>
      </w:sdtEndPr>
      <w:sdtContent>
        <w:sdt>
          <w:sdtPr>
            <w:rPr>
              <w:rFonts w:eastAsiaTheme="minorEastAsia" w:cstheme="minorBidi"/>
              <w:b w:val="0"/>
              <w:sz w:val="22"/>
              <w:szCs w:val="22"/>
              <w:lang w:val="en-PH" w:eastAsia="ja-JP"/>
            </w:rPr>
            <w:id w:val="1634068324"/>
            <w:docPartObj>
              <w:docPartGallery w:val="Table of Contents"/>
              <w:docPartUnique/>
            </w:docPartObj>
          </w:sdtPr>
          <w:sdtContent>
            <w:p w14:paraId="259D5869" w14:textId="77777777" w:rsidR="00464879" w:rsidRPr="00903A01" w:rsidRDefault="00464879" w:rsidP="00464879">
              <w:pPr>
                <w:pStyle w:val="TOCHeading"/>
                <w:spacing w:line="480" w:lineRule="auto"/>
                <w:rPr>
                  <w:rFonts w:cs="Arial"/>
                  <w:sz w:val="24"/>
                  <w:szCs w:val="24"/>
                </w:rPr>
              </w:pPr>
              <w:r w:rsidRPr="3ACBFBED">
                <w:rPr>
                  <w:rFonts w:cs="Arial"/>
                  <w:sz w:val="24"/>
                  <w:szCs w:val="24"/>
                </w:rPr>
                <w:t>Table of Contents</w:t>
              </w:r>
            </w:p>
            <w:p w14:paraId="72138B4A" w14:textId="12DDD258" w:rsidR="00077195" w:rsidRDefault="00464879">
              <w:pPr>
                <w:pStyle w:val="TOC1"/>
                <w:rPr>
                  <w:rFonts w:asciiTheme="minorHAnsi" w:hAnsiTheme="minorHAnsi"/>
                  <w:noProof/>
                  <w:kern w:val="2"/>
                  <w:sz w:val="24"/>
                  <w:szCs w:val="24"/>
                  <w:lang w:eastAsia="en-PH"/>
                  <w14:ligatures w14:val="standardContextual"/>
                </w:rPr>
              </w:pPr>
              <w:r>
                <w:fldChar w:fldCharType="begin"/>
              </w:r>
              <w:r>
                <w:instrText>TOC \o "1-3" \h \z \u</w:instrText>
              </w:r>
              <w:r>
                <w:fldChar w:fldCharType="separate"/>
              </w:r>
              <w:hyperlink w:anchor="_Toc156213734" w:history="1">
                <w:r w:rsidR="00077195" w:rsidRPr="0070363F">
                  <w:rPr>
                    <w:rStyle w:val="Hyperlink"/>
                    <w:noProof/>
                  </w:rPr>
                  <w:t>List of Figures</w:t>
                </w:r>
                <w:r w:rsidR="00077195">
                  <w:rPr>
                    <w:noProof/>
                    <w:webHidden/>
                  </w:rPr>
                  <w:tab/>
                </w:r>
                <w:r w:rsidR="00077195">
                  <w:rPr>
                    <w:noProof/>
                    <w:webHidden/>
                  </w:rPr>
                  <w:fldChar w:fldCharType="begin"/>
                </w:r>
                <w:r w:rsidR="00077195">
                  <w:rPr>
                    <w:noProof/>
                    <w:webHidden/>
                  </w:rPr>
                  <w:instrText xml:space="preserve"> PAGEREF _Toc156213734 \h </w:instrText>
                </w:r>
                <w:r w:rsidR="00077195">
                  <w:rPr>
                    <w:noProof/>
                    <w:webHidden/>
                  </w:rPr>
                </w:r>
                <w:r w:rsidR="00077195">
                  <w:rPr>
                    <w:noProof/>
                    <w:webHidden/>
                  </w:rPr>
                  <w:fldChar w:fldCharType="separate"/>
                </w:r>
                <w:r w:rsidR="00077195">
                  <w:rPr>
                    <w:noProof/>
                    <w:webHidden/>
                  </w:rPr>
                  <w:t>iv</w:t>
                </w:r>
                <w:r w:rsidR="00077195">
                  <w:rPr>
                    <w:noProof/>
                    <w:webHidden/>
                  </w:rPr>
                  <w:fldChar w:fldCharType="end"/>
                </w:r>
              </w:hyperlink>
            </w:p>
            <w:p w14:paraId="72D37D0E" w14:textId="13E8EBD6" w:rsidR="00077195" w:rsidRDefault="00000000">
              <w:pPr>
                <w:pStyle w:val="TOC1"/>
                <w:rPr>
                  <w:rFonts w:asciiTheme="minorHAnsi" w:hAnsiTheme="minorHAnsi"/>
                  <w:noProof/>
                  <w:kern w:val="2"/>
                  <w:sz w:val="24"/>
                  <w:szCs w:val="24"/>
                  <w:lang w:eastAsia="en-PH"/>
                  <w14:ligatures w14:val="standardContextual"/>
                </w:rPr>
              </w:pPr>
              <w:hyperlink w:anchor="_Toc156213735" w:history="1">
                <w:r w:rsidR="00077195" w:rsidRPr="0070363F">
                  <w:rPr>
                    <w:rStyle w:val="Hyperlink"/>
                    <w:noProof/>
                  </w:rPr>
                  <w:t>List of Tables</w:t>
                </w:r>
                <w:r w:rsidR="00077195">
                  <w:rPr>
                    <w:noProof/>
                    <w:webHidden/>
                  </w:rPr>
                  <w:tab/>
                </w:r>
                <w:r w:rsidR="00077195">
                  <w:rPr>
                    <w:noProof/>
                    <w:webHidden/>
                  </w:rPr>
                  <w:fldChar w:fldCharType="begin"/>
                </w:r>
                <w:r w:rsidR="00077195">
                  <w:rPr>
                    <w:noProof/>
                    <w:webHidden/>
                  </w:rPr>
                  <w:instrText xml:space="preserve"> PAGEREF _Toc156213735 \h </w:instrText>
                </w:r>
                <w:r w:rsidR="00077195">
                  <w:rPr>
                    <w:noProof/>
                    <w:webHidden/>
                  </w:rPr>
                </w:r>
                <w:r w:rsidR="00077195">
                  <w:rPr>
                    <w:noProof/>
                    <w:webHidden/>
                  </w:rPr>
                  <w:fldChar w:fldCharType="separate"/>
                </w:r>
                <w:r w:rsidR="00077195">
                  <w:rPr>
                    <w:noProof/>
                    <w:webHidden/>
                  </w:rPr>
                  <w:t>v</w:t>
                </w:r>
                <w:r w:rsidR="00077195">
                  <w:rPr>
                    <w:noProof/>
                    <w:webHidden/>
                  </w:rPr>
                  <w:fldChar w:fldCharType="end"/>
                </w:r>
              </w:hyperlink>
            </w:p>
            <w:p w14:paraId="367186EF" w14:textId="6F00F7C6" w:rsidR="00077195" w:rsidRDefault="00000000">
              <w:pPr>
                <w:pStyle w:val="TOC1"/>
                <w:rPr>
                  <w:rFonts w:asciiTheme="minorHAnsi" w:hAnsiTheme="minorHAnsi"/>
                  <w:noProof/>
                  <w:kern w:val="2"/>
                  <w:sz w:val="24"/>
                  <w:szCs w:val="24"/>
                  <w:lang w:eastAsia="en-PH"/>
                  <w14:ligatures w14:val="standardContextual"/>
                </w:rPr>
              </w:pPr>
              <w:hyperlink w:anchor="_Toc156213736" w:history="1">
                <w:r w:rsidR="00077195" w:rsidRPr="0070363F">
                  <w:rPr>
                    <w:rStyle w:val="Hyperlink"/>
                    <w:noProof/>
                  </w:rPr>
                  <w:t>Introduction</w:t>
                </w:r>
                <w:r w:rsidR="00077195">
                  <w:rPr>
                    <w:noProof/>
                    <w:webHidden/>
                  </w:rPr>
                  <w:tab/>
                </w:r>
                <w:r w:rsidR="00077195">
                  <w:rPr>
                    <w:noProof/>
                    <w:webHidden/>
                  </w:rPr>
                  <w:fldChar w:fldCharType="begin"/>
                </w:r>
                <w:r w:rsidR="00077195">
                  <w:rPr>
                    <w:noProof/>
                    <w:webHidden/>
                  </w:rPr>
                  <w:instrText xml:space="preserve"> PAGEREF _Toc156213736 \h </w:instrText>
                </w:r>
                <w:r w:rsidR="00077195">
                  <w:rPr>
                    <w:noProof/>
                    <w:webHidden/>
                  </w:rPr>
                </w:r>
                <w:r w:rsidR="00077195">
                  <w:rPr>
                    <w:noProof/>
                    <w:webHidden/>
                  </w:rPr>
                  <w:fldChar w:fldCharType="separate"/>
                </w:r>
                <w:r w:rsidR="00077195">
                  <w:rPr>
                    <w:noProof/>
                    <w:webHidden/>
                  </w:rPr>
                  <w:t>1</w:t>
                </w:r>
                <w:r w:rsidR="00077195">
                  <w:rPr>
                    <w:noProof/>
                    <w:webHidden/>
                  </w:rPr>
                  <w:fldChar w:fldCharType="end"/>
                </w:r>
              </w:hyperlink>
            </w:p>
            <w:p w14:paraId="3C525A9D" w14:textId="2A707A35"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37" w:history="1">
                <w:r w:rsidR="00077195" w:rsidRPr="0070363F">
                  <w:rPr>
                    <w:rStyle w:val="Hyperlink"/>
                    <w:noProof/>
                  </w:rPr>
                  <w:t>Project Context</w:t>
                </w:r>
                <w:r w:rsidR="00077195">
                  <w:rPr>
                    <w:noProof/>
                    <w:webHidden/>
                  </w:rPr>
                  <w:tab/>
                </w:r>
                <w:r w:rsidR="00077195">
                  <w:rPr>
                    <w:noProof/>
                    <w:webHidden/>
                  </w:rPr>
                  <w:fldChar w:fldCharType="begin"/>
                </w:r>
                <w:r w:rsidR="00077195">
                  <w:rPr>
                    <w:noProof/>
                    <w:webHidden/>
                  </w:rPr>
                  <w:instrText xml:space="preserve"> PAGEREF _Toc156213737 \h </w:instrText>
                </w:r>
                <w:r w:rsidR="00077195">
                  <w:rPr>
                    <w:noProof/>
                    <w:webHidden/>
                  </w:rPr>
                </w:r>
                <w:r w:rsidR="00077195">
                  <w:rPr>
                    <w:noProof/>
                    <w:webHidden/>
                  </w:rPr>
                  <w:fldChar w:fldCharType="separate"/>
                </w:r>
                <w:r w:rsidR="00077195">
                  <w:rPr>
                    <w:noProof/>
                    <w:webHidden/>
                  </w:rPr>
                  <w:t>2</w:t>
                </w:r>
                <w:r w:rsidR="00077195">
                  <w:rPr>
                    <w:noProof/>
                    <w:webHidden/>
                  </w:rPr>
                  <w:fldChar w:fldCharType="end"/>
                </w:r>
              </w:hyperlink>
            </w:p>
            <w:p w14:paraId="3E6B0011" w14:textId="5997DBA4"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38" w:history="1">
                <w:r w:rsidR="00077195" w:rsidRPr="0070363F">
                  <w:rPr>
                    <w:rStyle w:val="Hyperlink"/>
                    <w:noProof/>
                  </w:rPr>
                  <w:t>Statement of the Problem</w:t>
                </w:r>
                <w:r w:rsidR="00077195">
                  <w:rPr>
                    <w:noProof/>
                    <w:webHidden/>
                  </w:rPr>
                  <w:tab/>
                </w:r>
                <w:r w:rsidR="00077195">
                  <w:rPr>
                    <w:noProof/>
                    <w:webHidden/>
                  </w:rPr>
                  <w:fldChar w:fldCharType="begin"/>
                </w:r>
                <w:r w:rsidR="00077195">
                  <w:rPr>
                    <w:noProof/>
                    <w:webHidden/>
                  </w:rPr>
                  <w:instrText xml:space="preserve"> PAGEREF _Toc156213738 \h </w:instrText>
                </w:r>
                <w:r w:rsidR="00077195">
                  <w:rPr>
                    <w:noProof/>
                    <w:webHidden/>
                  </w:rPr>
                </w:r>
                <w:r w:rsidR="00077195">
                  <w:rPr>
                    <w:noProof/>
                    <w:webHidden/>
                  </w:rPr>
                  <w:fldChar w:fldCharType="separate"/>
                </w:r>
                <w:r w:rsidR="00077195">
                  <w:rPr>
                    <w:noProof/>
                    <w:webHidden/>
                  </w:rPr>
                  <w:t>3</w:t>
                </w:r>
                <w:r w:rsidR="00077195">
                  <w:rPr>
                    <w:noProof/>
                    <w:webHidden/>
                  </w:rPr>
                  <w:fldChar w:fldCharType="end"/>
                </w:r>
              </w:hyperlink>
            </w:p>
            <w:p w14:paraId="29EE6D82" w14:textId="12F87989"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39" w:history="1">
                <w:r w:rsidR="00077195" w:rsidRPr="0070363F">
                  <w:rPr>
                    <w:rStyle w:val="Hyperlink"/>
                    <w:rFonts w:cs="Arial"/>
                    <w:noProof/>
                  </w:rPr>
                  <w:t>Main Problem</w:t>
                </w:r>
                <w:r w:rsidR="00077195">
                  <w:rPr>
                    <w:noProof/>
                    <w:webHidden/>
                  </w:rPr>
                  <w:tab/>
                </w:r>
                <w:r w:rsidR="00077195">
                  <w:rPr>
                    <w:noProof/>
                    <w:webHidden/>
                  </w:rPr>
                  <w:fldChar w:fldCharType="begin"/>
                </w:r>
                <w:r w:rsidR="00077195">
                  <w:rPr>
                    <w:noProof/>
                    <w:webHidden/>
                  </w:rPr>
                  <w:instrText xml:space="preserve"> PAGEREF _Toc156213739 \h </w:instrText>
                </w:r>
                <w:r w:rsidR="00077195">
                  <w:rPr>
                    <w:noProof/>
                    <w:webHidden/>
                  </w:rPr>
                </w:r>
                <w:r w:rsidR="00077195">
                  <w:rPr>
                    <w:noProof/>
                    <w:webHidden/>
                  </w:rPr>
                  <w:fldChar w:fldCharType="separate"/>
                </w:r>
                <w:r w:rsidR="00077195">
                  <w:rPr>
                    <w:noProof/>
                    <w:webHidden/>
                  </w:rPr>
                  <w:t>4</w:t>
                </w:r>
                <w:r w:rsidR="00077195">
                  <w:rPr>
                    <w:noProof/>
                    <w:webHidden/>
                  </w:rPr>
                  <w:fldChar w:fldCharType="end"/>
                </w:r>
              </w:hyperlink>
            </w:p>
            <w:p w14:paraId="3AEBEC31" w14:textId="62FEC07D"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40" w:history="1">
                <w:r w:rsidR="00077195" w:rsidRPr="0070363F">
                  <w:rPr>
                    <w:rStyle w:val="Hyperlink"/>
                    <w:rFonts w:cs="Arial"/>
                    <w:noProof/>
                  </w:rPr>
                  <w:t>Specific Problems</w:t>
                </w:r>
                <w:r w:rsidR="00077195">
                  <w:rPr>
                    <w:noProof/>
                    <w:webHidden/>
                  </w:rPr>
                  <w:tab/>
                </w:r>
                <w:r w:rsidR="00077195">
                  <w:rPr>
                    <w:noProof/>
                    <w:webHidden/>
                  </w:rPr>
                  <w:fldChar w:fldCharType="begin"/>
                </w:r>
                <w:r w:rsidR="00077195">
                  <w:rPr>
                    <w:noProof/>
                    <w:webHidden/>
                  </w:rPr>
                  <w:instrText xml:space="preserve"> PAGEREF _Toc156213740 \h </w:instrText>
                </w:r>
                <w:r w:rsidR="00077195">
                  <w:rPr>
                    <w:noProof/>
                    <w:webHidden/>
                  </w:rPr>
                </w:r>
                <w:r w:rsidR="00077195">
                  <w:rPr>
                    <w:noProof/>
                    <w:webHidden/>
                  </w:rPr>
                  <w:fldChar w:fldCharType="separate"/>
                </w:r>
                <w:r w:rsidR="00077195">
                  <w:rPr>
                    <w:noProof/>
                    <w:webHidden/>
                  </w:rPr>
                  <w:t>4</w:t>
                </w:r>
                <w:r w:rsidR="00077195">
                  <w:rPr>
                    <w:noProof/>
                    <w:webHidden/>
                  </w:rPr>
                  <w:fldChar w:fldCharType="end"/>
                </w:r>
              </w:hyperlink>
            </w:p>
            <w:p w14:paraId="07D0F716" w14:textId="69010715"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41" w:history="1">
                <w:r w:rsidR="00077195" w:rsidRPr="0070363F">
                  <w:rPr>
                    <w:rStyle w:val="Hyperlink"/>
                    <w:noProof/>
                  </w:rPr>
                  <w:t>Objectives</w:t>
                </w:r>
                <w:r w:rsidR="00077195">
                  <w:rPr>
                    <w:noProof/>
                    <w:webHidden/>
                  </w:rPr>
                  <w:tab/>
                </w:r>
                <w:r w:rsidR="00077195">
                  <w:rPr>
                    <w:noProof/>
                    <w:webHidden/>
                  </w:rPr>
                  <w:fldChar w:fldCharType="begin"/>
                </w:r>
                <w:r w:rsidR="00077195">
                  <w:rPr>
                    <w:noProof/>
                    <w:webHidden/>
                  </w:rPr>
                  <w:instrText xml:space="preserve"> PAGEREF _Toc156213741 \h </w:instrText>
                </w:r>
                <w:r w:rsidR="00077195">
                  <w:rPr>
                    <w:noProof/>
                    <w:webHidden/>
                  </w:rPr>
                </w:r>
                <w:r w:rsidR="00077195">
                  <w:rPr>
                    <w:noProof/>
                    <w:webHidden/>
                  </w:rPr>
                  <w:fldChar w:fldCharType="separate"/>
                </w:r>
                <w:r w:rsidR="00077195">
                  <w:rPr>
                    <w:noProof/>
                    <w:webHidden/>
                  </w:rPr>
                  <w:t>4</w:t>
                </w:r>
                <w:r w:rsidR="00077195">
                  <w:rPr>
                    <w:noProof/>
                    <w:webHidden/>
                  </w:rPr>
                  <w:fldChar w:fldCharType="end"/>
                </w:r>
              </w:hyperlink>
            </w:p>
            <w:p w14:paraId="76A3ADF4" w14:textId="411D6C20"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42" w:history="1">
                <w:r w:rsidR="00077195" w:rsidRPr="0070363F">
                  <w:rPr>
                    <w:rStyle w:val="Hyperlink"/>
                    <w:noProof/>
                  </w:rPr>
                  <w:t>Significance of the Project</w:t>
                </w:r>
                <w:r w:rsidR="00077195">
                  <w:rPr>
                    <w:noProof/>
                    <w:webHidden/>
                  </w:rPr>
                  <w:tab/>
                </w:r>
                <w:r w:rsidR="00077195">
                  <w:rPr>
                    <w:noProof/>
                    <w:webHidden/>
                  </w:rPr>
                  <w:fldChar w:fldCharType="begin"/>
                </w:r>
                <w:r w:rsidR="00077195">
                  <w:rPr>
                    <w:noProof/>
                    <w:webHidden/>
                  </w:rPr>
                  <w:instrText xml:space="preserve"> PAGEREF _Toc156213742 \h </w:instrText>
                </w:r>
                <w:r w:rsidR="00077195">
                  <w:rPr>
                    <w:noProof/>
                    <w:webHidden/>
                  </w:rPr>
                </w:r>
                <w:r w:rsidR="00077195">
                  <w:rPr>
                    <w:noProof/>
                    <w:webHidden/>
                  </w:rPr>
                  <w:fldChar w:fldCharType="separate"/>
                </w:r>
                <w:r w:rsidR="00077195">
                  <w:rPr>
                    <w:noProof/>
                    <w:webHidden/>
                  </w:rPr>
                  <w:t>5</w:t>
                </w:r>
                <w:r w:rsidR="00077195">
                  <w:rPr>
                    <w:noProof/>
                    <w:webHidden/>
                  </w:rPr>
                  <w:fldChar w:fldCharType="end"/>
                </w:r>
              </w:hyperlink>
            </w:p>
            <w:p w14:paraId="005554DE" w14:textId="251DFC55"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43" w:history="1">
                <w:r w:rsidR="00077195" w:rsidRPr="0070363F">
                  <w:rPr>
                    <w:rStyle w:val="Hyperlink"/>
                    <w:noProof/>
                  </w:rPr>
                  <w:t>Scope and Limitations</w:t>
                </w:r>
                <w:r w:rsidR="00077195">
                  <w:rPr>
                    <w:noProof/>
                    <w:webHidden/>
                  </w:rPr>
                  <w:tab/>
                </w:r>
                <w:r w:rsidR="00077195">
                  <w:rPr>
                    <w:noProof/>
                    <w:webHidden/>
                  </w:rPr>
                  <w:fldChar w:fldCharType="begin"/>
                </w:r>
                <w:r w:rsidR="00077195">
                  <w:rPr>
                    <w:noProof/>
                    <w:webHidden/>
                  </w:rPr>
                  <w:instrText xml:space="preserve"> PAGEREF _Toc156213743 \h </w:instrText>
                </w:r>
                <w:r w:rsidR="00077195">
                  <w:rPr>
                    <w:noProof/>
                    <w:webHidden/>
                  </w:rPr>
                </w:r>
                <w:r w:rsidR="00077195">
                  <w:rPr>
                    <w:noProof/>
                    <w:webHidden/>
                  </w:rPr>
                  <w:fldChar w:fldCharType="separate"/>
                </w:r>
                <w:r w:rsidR="00077195">
                  <w:rPr>
                    <w:noProof/>
                    <w:webHidden/>
                  </w:rPr>
                  <w:t>6</w:t>
                </w:r>
                <w:r w:rsidR="00077195">
                  <w:rPr>
                    <w:noProof/>
                    <w:webHidden/>
                  </w:rPr>
                  <w:fldChar w:fldCharType="end"/>
                </w:r>
              </w:hyperlink>
            </w:p>
            <w:p w14:paraId="64A5796D" w14:textId="0EEB4A55" w:rsidR="00077195" w:rsidRDefault="00000000">
              <w:pPr>
                <w:pStyle w:val="TOC1"/>
                <w:rPr>
                  <w:rFonts w:asciiTheme="minorHAnsi" w:hAnsiTheme="minorHAnsi"/>
                  <w:noProof/>
                  <w:kern w:val="2"/>
                  <w:sz w:val="24"/>
                  <w:szCs w:val="24"/>
                  <w:lang w:eastAsia="en-PH"/>
                  <w14:ligatures w14:val="standardContextual"/>
                </w:rPr>
              </w:pPr>
              <w:hyperlink w:anchor="_Toc156213744" w:history="1">
                <w:r w:rsidR="00077195" w:rsidRPr="0070363F">
                  <w:rPr>
                    <w:rStyle w:val="Hyperlink"/>
                    <w:noProof/>
                  </w:rPr>
                  <w:t>Review of Related Literature / Systems</w:t>
                </w:r>
                <w:r w:rsidR="00077195">
                  <w:rPr>
                    <w:noProof/>
                    <w:webHidden/>
                  </w:rPr>
                  <w:tab/>
                </w:r>
                <w:r w:rsidR="00077195">
                  <w:rPr>
                    <w:noProof/>
                    <w:webHidden/>
                  </w:rPr>
                  <w:fldChar w:fldCharType="begin"/>
                </w:r>
                <w:r w:rsidR="00077195">
                  <w:rPr>
                    <w:noProof/>
                    <w:webHidden/>
                  </w:rPr>
                  <w:instrText xml:space="preserve"> PAGEREF _Toc156213744 \h </w:instrText>
                </w:r>
                <w:r w:rsidR="00077195">
                  <w:rPr>
                    <w:noProof/>
                    <w:webHidden/>
                  </w:rPr>
                </w:r>
                <w:r w:rsidR="00077195">
                  <w:rPr>
                    <w:noProof/>
                    <w:webHidden/>
                  </w:rPr>
                  <w:fldChar w:fldCharType="separate"/>
                </w:r>
                <w:r w:rsidR="00077195">
                  <w:rPr>
                    <w:noProof/>
                    <w:webHidden/>
                  </w:rPr>
                  <w:t>8</w:t>
                </w:r>
                <w:r w:rsidR="00077195">
                  <w:rPr>
                    <w:noProof/>
                    <w:webHidden/>
                  </w:rPr>
                  <w:fldChar w:fldCharType="end"/>
                </w:r>
              </w:hyperlink>
            </w:p>
            <w:p w14:paraId="3B302DF4" w14:textId="50A5975D" w:rsidR="00077195" w:rsidRDefault="00000000">
              <w:pPr>
                <w:pStyle w:val="TOC1"/>
                <w:rPr>
                  <w:rFonts w:asciiTheme="minorHAnsi" w:hAnsiTheme="minorHAnsi"/>
                  <w:noProof/>
                  <w:kern w:val="2"/>
                  <w:sz w:val="24"/>
                  <w:szCs w:val="24"/>
                  <w:lang w:eastAsia="en-PH"/>
                  <w14:ligatures w14:val="standardContextual"/>
                </w:rPr>
              </w:pPr>
              <w:hyperlink w:anchor="_Toc156213745" w:history="1">
                <w:r w:rsidR="00077195" w:rsidRPr="0070363F">
                  <w:rPr>
                    <w:rStyle w:val="Hyperlink"/>
                    <w:noProof/>
                  </w:rPr>
                  <w:t>Technical Background</w:t>
                </w:r>
                <w:r w:rsidR="00077195">
                  <w:rPr>
                    <w:noProof/>
                    <w:webHidden/>
                  </w:rPr>
                  <w:tab/>
                </w:r>
                <w:r w:rsidR="00077195">
                  <w:rPr>
                    <w:noProof/>
                    <w:webHidden/>
                  </w:rPr>
                  <w:fldChar w:fldCharType="begin"/>
                </w:r>
                <w:r w:rsidR="00077195">
                  <w:rPr>
                    <w:noProof/>
                    <w:webHidden/>
                  </w:rPr>
                  <w:instrText xml:space="preserve"> PAGEREF _Toc156213745 \h </w:instrText>
                </w:r>
                <w:r w:rsidR="00077195">
                  <w:rPr>
                    <w:noProof/>
                    <w:webHidden/>
                  </w:rPr>
                </w:r>
                <w:r w:rsidR="00077195">
                  <w:rPr>
                    <w:noProof/>
                    <w:webHidden/>
                  </w:rPr>
                  <w:fldChar w:fldCharType="separate"/>
                </w:r>
                <w:r w:rsidR="00077195">
                  <w:rPr>
                    <w:noProof/>
                    <w:webHidden/>
                  </w:rPr>
                  <w:t>11</w:t>
                </w:r>
                <w:r w:rsidR="00077195">
                  <w:rPr>
                    <w:noProof/>
                    <w:webHidden/>
                  </w:rPr>
                  <w:fldChar w:fldCharType="end"/>
                </w:r>
              </w:hyperlink>
            </w:p>
            <w:p w14:paraId="425FCC52" w14:textId="0EB6EB1E"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46" w:history="1">
                <w:r w:rsidR="00077195" w:rsidRPr="0070363F">
                  <w:rPr>
                    <w:rStyle w:val="Hyperlink"/>
                    <w:noProof/>
                  </w:rPr>
                  <w:t>Current System</w:t>
                </w:r>
                <w:r w:rsidR="00077195">
                  <w:rPr>
                    <w:noProof/>
                    <w:webHidden/>
                  </w:rPr>
                  <w:tab/>
                </w:r>
                <w:r w:rsidR="00077195">
                  <w:rPr>
                    <w:noProof/>
                    <w:webHidden/>
                  </w:rPr>
                  <w:fldChar w:fldCharType="begin"/>
                </w:r>
                <w:r w:rsidR="00077195">
                  <w:rPr>
                    <w:noProof/>
                    <w:webHidden/>
                  </w:rPr>
                  <w:instrText xml:space="preserve"> PAGEREF _Toc156213746 \h </w:instrText>
                </w:r>
                <w:r w:rsidR="00077195">
                  <w:rPr>
                    <w:noProof/>
                    <w:webHidden/>
                  </w:rPr>
                </w:r>
                <w:r w:rsidR="00077195">
                  <w:rPr>
                    <w:noProof/>
                    <w:webHidden/>
                  </w:rPr>
                  <w:fldChar w:fldCharType="separate"/>
                </w:r>
                <w:r w:rsidR="00077195">
                  <w:rPr>
                    <w:noProof/>
                    <w:webHidden/>
                  </w:rPr>
                  <w:t>13</w:t>
                </w:r>
                <w:r w:rsidR="00077195">
                  <w:rPr>
                    <w:noProof/>
                    <w:webHidden/>
                  </w:rPr>
                  <w:fldChar w:fldCharType="end"/>
                </w:r>
              </w:hyperlink>
            </w:p>
            <w:p w14:paraId="702E4818" w14:textId="10016AC7"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47" w:history="1">
                <w:r w:rsidR="00077195" w:rsidRPr="0070363F">
                  <w:rPr>
                    <w:rStyle w:val="Hyperlink"/>
                    <w:noProof/>
                  </w:rPr>
                  <w:t>Methodology</w:t>
                </w:r>
                <w:r w:rsidR="00077195">
                  <w:rPr>
                    <w:noProof/>
                    <w:webHidden/>
                  </w:rPr>
                  <w:tab/>
                </w:r>
                <w:r w:rsidR="00077195">
                  <w:rPr>
                    <w:noProof/>
                    <w:webHidden/>
                  </w:rPr>
                  <w:fldChar w:fldCharType="begin"/>
                </w:r>
                <w:r w:rsidR="00077195">
                  <w:rPr>
                    <w:noProof/>
                    <w:webHidden/>
                  </w:rPr>
                  <w:instrText xml:space="preserve"> PAGEREF _Toc156213747 \h </w:instrText>
                </w:r>
                <w:r w:rsidR="00077195">
                  <w:rPr>
                    <w:noProof/>
                    <w:webHidden/>
                  </w:rPr>
                </w:r>
                <w:r w:rsidR="00077195">
                  <w:rPr>
                    <w:noProof/>
                    <w:webHidden/>
                  </w:rPr>
                  <w:fldChar w:fldCharType="separate"/>
                </w:r>
                <w:r w:rsidR="00077195">
                  <w:rPr>
                    <w:noProof/>
                    <w:webHidden/>
                  </w:rPr>
                  <w:t>17</w:t>
                </w:r>
                <w:r w:rsidR="00077195">
                  <w:rPr>
                    <w:noProof/>
                    <w:webHidden/>
                  </w:rPr>
                  <w:fldChar w:fldCharType="end"/>
                </w:r>
              </w:hyperlink>
            </w:p>
            <w:p w14:paraId="3A90A68C" w14:textId="2B837DE0"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48" w:history="1">
                <w:r w:rsidR="00077195" w:rsidRPr="0070363F">
                  <w:rPr>
                    <w:rStyle w:val="Hyperlink"/>
                    <w:noProof/>
                  </w:rPr>
                  <w:t>Requirements Analysis</w:t>
                </w:r>
                <w:r w:rsidR="00077195">
                  <w:rPr>
                    <w:noProof/>
                    <w:webHidden/>
                  </w:rPr>
                  <w:tab/>
                </w:r>
                <w:r w:rsidR="00077195">
                  <w:rPr>
                    <w:noProof/>
                    <w:webHidden/>
                  </w:rPr>
                  <w:fldChar w:fldCharType="begin"/>
                </w:r>
                <w:r w:rsidR="00077195">
                  <w:rPr>
                    <w:noProof/>
                    <w:webHidden/>
                  </w:rPr>
                  <w:instrText xml:space="preserve"> PAGEREF _Toc156213748 \h </w:instrText>
                </w:r>
                <w:r w:rsidR="00077195">
                  <w:rPr>
                    <w:noProof/>
                    <w:webHidden/>
                  </w:rPr>
                </w:r>
                <w:r w:rsidR="00077195">
                  <w:rPr>
                    <w:noProof/>
                    <w:webHidden/>
                  </w:rPr>
                  <w:fldChar w:fldCharType="separate"/>
                </w:r>
                <w:r w:rsidR="00077195">
                  <w:rPr>
                    <w:noProof/>
                    <w:webHidden/>
                  </w:rPr>
                  <w:t>18</w:t>
                </w:r>
                <w:r w:rsidR="00077195">
                  <w:rPr>
                    <w:noProof/>
                    <w:webHidden/>
                  </w:rPr>
                  <w:fldChar w:fldCharType="end"/>
                </w:r>
              </w:hyperlink>
            </w:p>
            <w:p w14:paraId="5A521D01" w14:textId="006EBB76"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49" w:history="1">
                <w:r w:rsidR="00077195" w:rsidRPr="0070363F">
                  <w:rPr>
                    <w:rStyle w:val="Hyperlink"/>
                    <w:noProof/>
                  </w:rPr>
                  <w:t>Product Backlog / User Stories</w:t>
                </w:r>
                <w:r w:rsidR="00077195">
                  <w:rPr>
                    <w:noProof/>
                    <w:webHidden/>
                  </w:rPr>
                  <w:tab/>
                </w:r>
                <w:r w:rsidR="00077195">
                  <w:rPr>
                    <w:noProof/>
                    <w:webHidden/>
                  </w:rPr>
                  <w:fldChar w:fldCharType="begin"/>
                </w:r>
                <w:r w:rsidR="00077195">
                  <w:rPr>
                    <w:noProof/>
                    <w:webHidden/>
                  </w:rPr>
                  <w:instrText xml:space="preserve"> PAGEREF _Toc156213749 \h </w:instrText>
                </w:r>
                <w:r w:rsidR="00077195">
                  <w:rPr>
                    <w:noProof/>
                    <w:webHidden/>
                  </w:rPr>
                </w:r>
                <w:r w:rsidR="00077195">
                  <w:rPr>
                    <w:noProof/>
                    <w:webHidden/>
                  </w:rPr>
                  <w:fldChar w:fldCharType="separate"/>
                </w:r>
                <w:r w:rsidR="00077195">
                  <w:rPr>
                    <w:noProof/>
                    <w:webHidden/>
                  </w:rPr>
                  <w:t>18</w:t>
                </w:r>
                <w:r w:rsidR="00077195">
                  <w:rPr>
                    <w:noProof/>
                    <w:webHidden/>
                  </w:rPr>
                  <w:fldChar w:fldCharType="end"/>
                </w:r>
              </w:hyperlink>
            </w:p>
            <w:p w14:paraId="1B2F8888" w14:textId="0EEFA776"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50" w:history="1">
                <w:r w:rsidR="00077195" w:rsidRPr="0070363F">
                  <w:rPr>
                    <w:rStyle w:val="Hyperlink"/>
                    <w:rFonts w:cs="Arial"/>
                    <w:noProof/>
                  </w:rPr>
                  <w:t>User Roles and Description</w:t>
                </w:r>
                <w:r w:rsidR="00077195">
                  <w:rPr>
                    <w:noProof/>
                    <w:webHidden/>
                  </w:rPr>
                  <w:tab/>
                </w:r>
                <w:r w:rsidR="00077195">
                  <w:rPr>
                    <w:noProof/>
                    <w:webHidden/>
                  </w:rPr>
                  <w:fldChar w:fldCharType="begin"/>
                </w:r>
                <w:r w:rsidR="00077195">
                  <w:rPr>
                    <w:noProof/>
                    <w:webHidden/>
                  </w:rPr>
                  <w:instrText xml:space="preserve"> PAGEREF _Toc156213750 \h </w:instrText>
                </w:r>
                <w:r w:rsidR="00077195">
                  <w:rPr>
                    <w:noProof/>
                    <w:webHidden/>
                  </w:rPr>
                </w:r>
                <w:r w:rsidR="00077195">
                  <w:rPr>
                    <w:noProof/>
                    <w:webHidden/>
                  </w:rPr>
                  <w:fldChar w:fldCharType="separate"/>
                </w:r>
                <w:r w:rsidR="00077195">
                  <w:rPr>
                    <w:noProof/>
                    <w:webHidden/>
                  </w:rPr>
                  <w:t>20</w:t>
                </w:r>
                <w:r w:rsidR="00077195">
                  <w:rPr>
                    <w:noProof/>
                    <w:webHidden/>
                  </w:rPr>
                  <w:fldChar w:fldCharType="end"/>
                </w:r>
              </w:hyperlink>
            </w:p>
            <w:p w14:paraId="28247650" w14:textId="7EB8397C"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69" w:history="1">
                <w:r w:rsidR="00077195" w:rsidRPr="0070363F">
                  <w:rPr>
                    <w:rStyle w:val="Hyperlink"/>
                    <w:rFonts w:cs="Arial"/>
                    <w:noProof/>
                  </w:rPr>
                  <w:t>User Stories</w:t>
                </w:r>
                <w:r w:rsidR="00077195">
                  <w:rPr>
                    <w:noProof/>
                    <w:webHidden/>
                  </w:rPr>
                  <w:tab/>
                </w:r>
                <w:r w:rsidR="00077195">
                  <w:rPr>
                    <w:noProof/>
                    <w:webHidden/>
                  </w:rPr>
                  <w:fldChar w:fldCharType="begin"/>
                </w:r>
                <w:r w:rsidR="00077195">
                  <w:rPr>
                    <w:noProof/>
                    <w:webHidden/>
                  </w:rPr>
                  <w:instrText xml:space="preserve"> PAGEREF _Toc156213769 \h </w:instrText>
                </w:r>
                <w:r w:rsidR="00077195">
                  <w:rPr>
                    <w:noProof/>
                    <w:webHidden/>
                  </w:rPr>
                </w:r>
                <w:r w:rsidR="00077195">
                  <w:rPr>
                    <w:noProof/>
                    <w:webHidden/>
                  </w:rPr>
                  <w:fldChar w:fldCharType="separate"/>
                </w:r>
                <w:r w:rsidR="00077195">
                  <w:rPr>
                    <w:noProof/>
                    <w:webHidden/>
                  </w:rPr>
                  <w:t>21</w:t>
                </w:r>
                <w:r w:rsidR="00077195">
                  <w:rPr>
                    <w:noProof/>
                    <w:webHidden/>
                  </w:rPr>
                  <w:fldChar w:fldCharType="end"/>
                </w:r>
              </w:hyperlink>
            </w:p>
            <w:p w14:paraId="19DBA625" w14:textId="22746BE5"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70" w:history="1">
                <w:r w:rsidR="00077195" w:rsidRPr="0070363F">
                  <w:rPr>
                    <w:rStyle w:val="Hyperlink"/>
                    <w:noProof/>
                  </w:rPr>
                  <w:t>Event Tables</w:t>
                </w:r>
                <w:r w:rsidR="00077195">
                  <w:rPr>
                    <w:noProof/>
                    <w:webHidden/>
                  </w:rPr>
                  <w:tab/>
                </w:r>
                <w:r w:rsidR="00077195">
                  <w:rPr>
                    <w:noProof/>
                    <w:webHidden/>
                  </w:rPr>
                  <w:fldChar w:fldCharType="begin"/>
                </w:r>
                <w:r w:rsidR="00077195">
                  <w:rPr>
                    <w:noProof/>
                    <w:webHidden/>
                  </w:rPr>
                  <w:instrText xml:space="preserve"> PAGEREF _Toc156213770 \h </w:instrText>
                </w:r>
                <w:r w:rsidR="00077195">
                  <w:rPr>
                    <w:noProof/>
                    <w:webHidden/>
                  </w:rPr>
                </w:r>
                <w:r w:rsidR="00077195">
                  <w:rPr>
                    <w:noProof/>
                    <w:webHidden/>
                  </w:rPr>
                  <w:fldChar w:fldCharType="separate"/>
                </w:r>
                <w:r w:rsidR="00077195">
                  <w:rPr>
                    <w:noProof/>
                    <w:webHidden/>
                  </w:rPr>
                  <w:t>24</w:t>
                </w:r>
                <w:r w:rsidR="00077195">
                  <w:rPr>
                    <w:noProof/>
                    <w:webHidden/>
                  </w:rPr>
                  <w:fldChar w:fldCharType="end"/>
                </w:r>
              </w:hyperlink>
            </w:p>
            <w:p w14:paraId="1A818D12" w14:textId="7BDDDD6E"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71" w:history="1">
                <w:r w:rsidR="00077195" w:rsidRPr="0070363F">
                  <w:rPr>
                    <w:rStyle w:val="Hyperlink"/>
                    <w:noProof/>
                  </w:rPr>
                  <w:t>Use Case Diagrams</w:t>
                </w:r>
                <w:r w:rsidR="00077195">
                  <w:rPr>
                    <w:noProof/>
                    <w:webHidden/>
                  </w:rPr>
                  <w:tab/>
                </w:r>
                <w:r w:rsidR="00077195">
                  <w:rPr>
                    <w:noProof/>
                    <w:webHidden/>
                  </w:rPr>
                  <w:fldChar w:fldCharType="begin"/>
                </w:r>
                <w:r w:rsidR="00077195">
                  <w:rPr>
                    <w:noProof/>
                    <w:webHidden/>
                  </w:rPr>
                  <w:instrText xml:space="preserve"> PAGEREF _Toc156213771 \h </w:instrText>
                </w:r>
                <w:r w:rsidR="00077195">
                  <w:rPr>
                    <w:noProof/>
                    <w:webHidden/>
                  </w:rPr>
                </w:r>
                <w:r w:rsidR="00077195">
                  <w:rPr>
                    <w:noProof/>
                    <w:webHidden/>
                  </w:rPr>
                  <w:fldChar w:fldCharType="separate"/>
                </w:r>
                <w:r w:rsidR="00077195">
                  <w:rPr>
                    <w:noProof/>
                    <w:webHidden/>
                  </w:rPr>
                  <w:t>25</w:t>
                </w:r>
                <w:r w:rsidR="00077195">
                  <w:rPr>
                    <w:noProof/>
                    <w:webHidden/>
                  </w:rPr>
                  <w:fldChar w:fldCharType="end"/>
                </w:r>
              </w:hyperlink>
            </w:p>
            <w:p w14:paraId="770DA4C8" w14:textId="4178B126"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72" w:history="1">
                <w:r w:rsidR="00077195" w:rsidRPr="0070363F">
                  <w:rPr>
                    <w:rStyle w:val="Hyperlink"/>
                    <w:noProof/>
                  </w:rPr>
                  <w:t>Use Case Full Description</w:t>
                </w:r>
                <w:r w:rsidR="00077195">
                  <w:rPr>
                    <w:noProof/>
                    <w:webHidden/>
                  </w:rPr>
                  <w:tab/>
                </w:r>
                <w:r w:rsidR="00077195">
                  <w:rPr>
                    <w:noProof/>
                    <w:webHidden/>
                  </w:rPr>
                  <w:fldChar w:fldCharType="begin"/>
                </w:r>
                <w:r w:rsidR="00077195">
                  <w:rPr>
                    <w:noProof/>
                    <w:webHidden/>
                  </w:rPr>
                  <w:instrText xml:space="preserve"> PAGEREF _Toc156213772 \h </w:instrText>
                </w:r>
                <w:r w:rsidR="00077195">
                  <w:rPr>
                    <w:noProof/>
                    <w:webHidden/>
                  </w:rPr>
                </w:r>
                <w:r w:rsidR="00077195">
                  <w:rPr>
                    <w:noProof/>
                    <w:webHidden/>
                  </w:rPr>
                  <w:fldChar w:fldCharType="separate"/>
                </w:r>
                <w:r w:rsidR="00077195">
                  <w:rPr>
                    <w:noProof/>
                    <w:webHidden/>
                  </w:rPr>
                  <w:t>26</w:t>
                </w:r>
                <w:r w:rsidR="00077195">
                  <w:rPr>
                    <w:noProof/>
                    <w:webHidden/>
                  </w:rPr>
                  <w:fldChar w:fldCharType="end"/>
                </w:r>
              </w:hyperlink>
            </w:p>
            <w:p w14:paraId="6177842A" w14:textId="59623895"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73" w:history="1">
                <w:r w:rsidR="00077195" w:rsidRPr="0070363F">
                  <w:rPr>
                    <w:rStyle w:val="Hyperlink"/>
                    <w:noProof/>
                  </w:rPr>
                  <w:t>System Analysis and Design</w:t>
                </w:r>
                <w:r w:rsidR="00077195">
                  <w:rPr>
                    <w:noProof/>
                    <w:webHidden/>
                  </w:rPr>
                  <w:tab/>
                </w:r>
                <w:r w:rsidR="00077195">
                  <w:rPr>
                    <w:noProof/>
                    <w:webHidden/>
                  </w:rPr>
                  <w:fldChar w:fldCharType="begin"/>
                </w:r>
                <w:r w:rsidR="00077195">
                  <w:rPr>
                    <w:noProof/>
                    <w:webHidden/>
                  </w:rPr>
                  <w:instrText xml:space="preserve"> PAGEREF _Toc156213773 \h </w:instrText>
                </w:r>
                <w:r w:rsidR="00077195">
                  <w:rPr>
                    <w:noProof/>
                    <w:webHidden/>
                  </w:rPr>
                </w:r>
                <w:r w:rsidR="00077195">
                  <w:rPr>
                    <w:noProof/>
                    <w:webHidden/>
                  </w:rPr>
                  <w:fldChar w:fldCharType="separate"/>
                </w:r>
                <w:r w:rsidR="00077195">
                  <w:rPr>
                    <w:noProof/>
                    <w:webHidden/>
                  </w:rPr>
                  <w:t>34</w:t>
                </w:r>
                <w:r w:rsidR="00077195">
                  <w:rPr>
                    <w:noProof/>
                    <w:webHidden/>
                  </w:rPr>
                  <w:fldChar w:fldCharType="end"/>
                </w:r>
              </w:hyperlink>
            </w:p>
            <w:p w14:paraId="411634AC" w14:textId="1F367D54"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74" w:history="1">
                <w:r w:rsidR="00077195" w:rsidRPr="0070363F">
                  <w:rPr>
                    <w:rStyle w:val="Hyperlink"/>
                    <w:noProof/>
                  </w:rPr>
                  <w:t>Context Diagram</w:t>
                </w:r>
                <w:r w:rsidR="00077195">
                  <w:rPr>
                    <w:noProof/>
                    <w:webHidden/>
                  </w:rPr>
                  <w:tab/>
                </w:r>
                <w:r w:rsidR="00077195">
                  <w:rPr>
                    <w:noProof/>
                    <w:webHidden/>
                  </w:rPr>
                  <w:fldChar w:fldCharType="begin"/>
                </w:r>
                <w:r w:rsidR="00077195">
                  <w:rPr>
                    <w:noProof/>
                    <w:webHidden/>
                  </w:rPr>
                  <w:instrText xml:space="preserve"> PAGEREF _Toc156213774 \h </w:instrText>
                </w:r>
                <w:r w:rsidR="00077195">
                  <w:rPr>
                    <w:noProof/>
                    <w:webHidden/>
                  </w:rPr>
                </w:r>
                <w:r w:rsidR="00077195">
                  <w:rPr>
                    <w:noProof/>
                    <w:webHidden/>
                  </w:rPr>
                  <w:fldChar w:fldCharType="separate"/>
                </w:r>
                <w:r w:rsidR="00077195">
                  <w:rPr>
                    <w:noProof/>
                    <w:webHidden/>
                  </w:rPr>
                  <w:t>34</w:t>
                </w:r>
                <w:r w:rsidR="00077195">
                  <w:rPr>
                    <w:noProof/>
                    <w:webHidden/>
                  </w:rPr>
                  <w:fldChar w:fldCharType="end"/>
                </w:r>
              </w:hyperlink>
            </w:p>
            <w:p w14:paraId="0BEF762A" w14:textId="175A92F1"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75" w:history="1">
                <w:r w:rsidR="00077195" w:rsidRPr="0070363F">
                  <w:rPr>
                    <w:rStyle w:val="Hyperlink"/>
                    <w:noProof/>
                  </w:rPr>
                  <w:t>Data Flow Diagrams</w:t>
                </w:r>
                <w:r w:rsidR="00077195">
                  <w:rPr>
                    <w:noProof/>
                    <w:webHidden/>
                  </w:rPr>
                  <w:tab/>
                </w:r>
                <w:r w:rsidR="00077195">
                  <w:rPr>
                    <w:noProof/>
                    <w:webHidden/>
                  </w:rPr>
                  <w:fldChar w:fldCharType="begin"/>
                </w:r>
                <w:r w:rsidR="00077195">
                  <w:rPr>
                    <w:noProof/>
                    <w:webHidden/>
                  </w:rPr>
                  <w:instrText xml:space="preserve"> PAGEREF _Toc156213775 \h </w:instrText>
                </w:r>
                <w:r w:rsidR="00077195">
                  <w:rPr>
                    <w:noProof/>
                    <w:webHidden/>
                  </w:rPr>
                </w:r>
                <w:r w:rsidR="00077195">
                  <w:rPr>
                    <w:noProof/>
                    <w:webHidden/>
                  </w:rPr>
                  <w:fldChar w:fldCharType="separate"/>
                </w:r>
                <w:r w:rsidR="00077195">
                  <w:rPr>
                    <w:noProof/>
                    <w:webHidden/>
                  </w:rPr>
                  <w:t>36</w:t>
                </w:r>
                <w:r w:rsidR="00077195">
                  <w:rPr>
                    <w:noProof/>
                    <w:webHidden/>
                  </w:rPr>
                  <w:fldChar w:fldCharType="end"/>
                </w:r>
              </w:hyperlink>
            </w:p>
            <w:p w14:paraId="7C94EE43" w14:textId="2E4ED473"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76" w:history="1">
                <w:r w:rsidR="00077195" w:rsidRPr="0070363F">
                  <w:rPr>
                    <w:rStyle w:val="Hyperlink"/>
                    <w:noProof/>
                  </w:rPr>
                  <w:t>Entity-Relationship Diagrams</w:t>
                </w:r>
                <w:r w:rsidR="00077195">
                  <w:rPr>
                    <w:noProof/>
                    <w:webHidden/>
                  </w:rPr>
                  <w:tab/>
                </w:r>
                <w:r w:rsidR="00077195">
                  <w:rPr>
                    <w:noProof/>
                    <w:webHidden/>
                  </w:rPr>
                  <w:fldChar w:fldCharType="begin"/>
                </w:r>
                <w:r w:rsidR="00077195">
                  <w:rPr>
                    <w:noProof/>
                    <w:webHidden/>
                  </w:rPr>
                  <w:instrText xml:space="preserve"> PAGEREF _Toc156213776 \h </w:instrText>
                </w:r>
                <w:r w:rsidR="00077195">
                  <w:rPr>
                    <w:noProof/>
                    <w:webHidden/>
                  </w:rPr>
                </w:r>
                <w:r w:rsidR="00077195">
                  <w:rPr>
                    <w:noProof/>
                    <w:webHidden/>
                  </w:rPr>
                  <w:fldChar w:fldCharType="separate"/>
                </w:r>
                <w:r w:rsidR="00077195">
                  <w:rPr>
                    <w:noProof/>
                    <w:webHidden/>
                  </w:rPr>
                  <w:t>39</w:t>
                </w:r>
                <w:r w:rsidR="00077195">
                  <w:rPr>
                    <w:noProof/>
                    <w:webHidden/>
                  </w:rPr>
                  <w:fldChar w:fldCharType="end"/>
                </w:r>
              </w:hyperlink>
            </w:p>
            <w:p w14:paraId="78858BB4" w14:textId="15B1E744"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77" w:history="1">
                <w:r w:rsidR="00077195" w:rsidRPr="0070363F">
                  <w:rPr>
                    <w:rStyle w:val="Hyperlink"/>
                    <w:noProof/>
                  </w:rPr>
                  <w:t>Activity Diagrams</w:t>
                </w:r>
                <w:r w:rsidR="00077195">
                  <w:rPr>
                    <w:noProof/>
                    <w:webHidden/>
                  </w:rPr>
                  <w:tab/>
                </w:r>
                <w:r w:rsidR="00077195">
                  <w:rPr>
                    <w:noProof/>
                    <w:webHidden/>
                  </w:rPr>
                  <w:fldChar w:fldCharType="begin"/>
                </w:r>
                <w:r w:rsidR="00077195">
                  <w:rPr>
                    <w:noProof/>
                    <w:webHidden/>
                  </w:rPr>
                  <w:instrText xml:space="preserve"> PAGEREF _Toc156213777 \h </w:instrText>
                </w:r>
                <w:r w:rsidR="00077195">
                  <w:rPr>
                    <w:noProof/>
                    <w:webHidden/>
                  </w:rPr>
                </w:r>
                <w:r w:rsidR="00077195">
                  <w:rPr>
                    <w:noProof/>
                    <w:webHidden/>
                  </w:rPr>
                  <w:fldChar w:fldCharType="separate"/>
                </w:r>
                <w:r w:rsidR="00077195">
                  <w:rPr>
                    <w:noProof/>
                    <w:webHidden/>
                  </w:rPr>
                  <w:t>43</w:t>
                </w:r>
                <w:r w:rsidR="00077195">
                  <w:rPr>
                    <w:noProof/>
                    <w:webHidden/>
                  </w:rPr>
                  <w:fldChar w:fldCharType="end"/>
                </w:r>
              </w:hyperlink>
            </w:p>
            <w:p w14:paraId="364D72E6" w14:textId="618F5DAB"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78" w:history="1">
                <w:r w:rsidR="00077195" w:rsidRPr="0070363F">
                  <w:rPr>
                    <w:rStyle w:val="Hyperlink"/>
                    <w:noProof/>
                  </w:rPr>
                  <w:t>Class Diagrams</w:t>
                </w:r>
                <w:r w:rsidR="00077195">
                  <w:rPr>
                    <w:noProof/>
                    <w:webHidden/>
                  </w:rPr>
                  <w:tab/>
                </w:r>
                <w:r w:rsidR="00077195">
                  <w:rPr>
                    <w:noProof/>
                    <w:webHidden/>
                  </w:rPr>
                  <w:fldChar w:fldCharType="begin"/>
                </w:r>
                <w:r w:rsidR="00077195">
                  <w:rPr>
                    <w:noProof/>
                    <w:webHidden/>
                  </w:rPr>
                  <w:instrText xml:space="preserve"> PAGEREF _Toc156213778 \h </w:instrText>
                </w:r>
                <w:r w:rsidR="00077195">
                  <w:rPr>
                    <w:noProof/>
                    <w:webHidden/>
                  </w:rPr>
                </w:r>
                <w:r w:rsidR="00077195">
                  <w:rPr>
                    <w:noProof/>
                    <w:webHidden/>
                  </w:rPr>
                  <w:fldChar w:fldCharType="separate"/>
                </w:r>
                <w:r w:rsidR="00077195">
                  <w:rPr>
                    <w:noProof/>
                    <w:webHidden/>
                  </w:rPr>
                  <w:t>52</w:t>
                </w:r>
                <w:r w:rsidR="00077195">
                  <w:rPr>
                    <w:noProof/>
                    <w:webHidden/>
                  </w:rPr>
                  <w:fldChar w:fldCharType="end"/>
                </w:r>
              </w:hyperlink>
            </w:p>
            <w:p w14:paraId="543DBACB" w14:textId="3FC6C756"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79" w:history="1">
                <w:r w:rsidR="00077195" w:rsidRPr="0070363F">
                  <w:rPr>
                    <w:rStyle w:val="Hyperlink"/>
                    <w:noProof/>
                  </w:rPr>
                  <w:t>Sequence Diagrams</w:t>
                </w:r>
                <w:r w:rsidR="00077195">
                  <w:rPr>
                    <w:noProof/>
                    <w:webHidden/>
                  </w:rPr>
                  <w:tab/>
                </w:r>
                <w:r w:rsidR="00077195">
                  <w:rPr>
                    <w:noProof/>
                    <w:webHidden/>
                  </w:rPr>
                  <w:fldChar w:fldCharType="begin"/>
                </w:r>
                <w:r w:rsidR="00077195">
                  <w:rPr>
                    <w:noProof/>
                    <w:webHidden/>
                  </w:rPr>
                  <w:instrText xml:space="preserve"> PAGEREF _Toc156213779 \h </w:instrText>
                </w:r>
                <w:r w:rsidR="00077195">
                  <w:rPr>
                    <w:noProof/>
                    <w:webHidden/>
                  </w:rPr>
                </w:r>
                <w:r w:rsidR="00077195">
                  <w:rPr>
                    <w:noProof/>
                    <w:webHidden/>
                  </w:rPr>
                  <w:fldChar w:fldCharType="separate"/>
                </w:r>
                <w:r w:rsidR="00077195">
                  <w:rPr>
                    <w:noProof/>
                    <w:webHidden/>
                  </w:rPr>
                  <w:t>53</w:t>
                </w:r>
                <w:r w:rsidR="00077195">
                  <w:rPr>
                    <w:noProof/>
                    <w:webHidden/>
                  </w:rPr>
                  <w:fldChar w:fldCharType="end"/>
                </w:r>
              </w:hyperlink>
            </w:p>
            <w:p w14:paraId="5F33E465" w14:textId="0EF6F02B"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80" w:history="1">
                <w:r w:rsidR="00077195" w:rsidRPr="0070363F">
                  <w:rPr>
                    <w:rStyle w:val="Hyperlink"/>
                    <w:noProof/>
                  </w:rPr>
                  <w:t>Package Diagram</w:t>
                </w:r>
                <w:r w:rsidR="00077195">
                  <w:rPr>
                    <w:noProof/>
                    <w:webHidden/>
                  </w:rPr>
                  <w:tab/>
                </w:r>
                <w:r w:rsidR="00077195">
                  <w:rPr>
                    <w:noProof/>
                    <w:webHidden/>
                  </w:rPr>
                  <w:fldChar w:fldCharType="begin"/>
                </w:r>
                <w:r w:rsidR="00077195">
                  <w:rPr>
                    <w:noProof/>
                    <w:webHidden/>
                  </w:rPr>
                  <w:instrText xml:space="preserve"> PAGEREF _Toc156213780 \h </w:instrText>
                </w:r>
                <w:r w:rsidR="00077195">
                  <w:rPr>
                    <w:noProof/>
                    <w:webHidden/>
                  </w:rPr>
                </w:r>
                <w:r w:rsidR="00077195">
                  <w:rPr>
                    <w:noProof/>
                    <w:webHidden/>
                  </w:rPr>
                  <w:fldChar w:fldCharType="separate"/>
                </w:r>
                <w:r w:rsidR="00077195">
                  <w:rPr>
                    <w:noProof/>
                    <w:webHidden/>
                  </w:rPr>
                  <w:t>61</w:t>
                </w:r>
                <w:r w:rsidR="00077195">
                  <w:rPr>
                    <w:noProof/>
                    <w:webHidden/>
                  </w:rPr>
                  <w:fldChar w:fldCharType="end"/>
                </w:r>
              </w:hyperlink>
            </w:p>
            <w:p w14:paraId="64CDF10C" w14:textId="786AF1D7"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81" w:history="1">
                <w:r w:rsidR="00077195" w:rsidRPr="0070363F">
                  <w:rPr>
                    <w:rStyle w:val="Hyperlink"/>
                    <w:noProof/>
                  </w:rPr>
                  <w:t>Component Diagram</w:t>
                </w:r>
                <w:r w:rsidR="00077195">
                  <w:rPr>
                    <w:noProof/>
                    <w:webHidden/>
                  </w:rPr>
                  <w:tab/>
                </w:r>
                <w:r w:rsidR="00077195">
                  <w:rPr>
                    <w:noProof/>
                    <w:webHidden/>
                  </w:rPr>
                  <w:fldChar w:fldCharType="begin"/>
                </w:r>
                <w:r w:rsidR="00077195">
                  <w:rPr>
                    <w:noProof/>
                    <w:webHidden/>
                  </w:rPr>
                  <w:instrText xml:space="preserve"> PAGEREF _Toc156213781 \h </w:instrText>
                </w:r>
                <w:r w:rsidR="00077195">
                  <w:rPr>
                    <w:noProof/>
                    <w:webHidden/>
                  </w:rPr>
                </w:r>
                <w:r w:rsidR="00077195">
                  <w:rPr>
                    <w:noProof/>
                    <w:webHidden/>
                  </w:rPr>
                  <w:fldChar w:fldCharType="separate"/>
                </w:r>
                <w:r w:rsidR="00077195">
                  <w:rPr>
                    <w:noProof/>
                    <w:webHidden/>
                  </w:rPr>
                  <w:t>61</w:t>
                </w:r>
                <w:r w:rsidR="00077195">
                  <w:rPr>
                    <w:noProof/>
                    <w:webHidden/>
                  </w:rPr>
                  <w:fldChar w:fldCharType="end"/>
                </w:r>
              </w:hyperlink>
            </w:p>
            <w:p w14:paraId="4BA54AF3" w14:textId="599FA624"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82" w:history="1">
                <w:r w:rsidR="00077195" w:rsidRPr="0070363F">
                  <w:rPr>
                    <w:rStyle w:val="Hyperlink"/>
                    <w:rFonts w:cs="Arial"/>
                    <w:noProof/>
                  </w:rPr>
                  <w:t>Deployment Diagram</w:t>
                </w:r>
                <w:r w:rsidR="00077195">
                  <w:rPr>
                    <w:noProof/>
                    <w:webHidden/>
                  </w:rPr>
                  <w:tab/>
                </w:r>
                <w:r w:rsidR="00077195">
                  <w:rPr>
                    <w:noProof/>
                    <w:webHidden/>
                  </w:rPr>
                  <w:fldChar w:fldCharType="begin"/>
                </w:r>
                <w:r w:rsidR="00077195">
                  <w:rPr>
                    <w:noProof/>
                    <w:webHidden/>
                  </w:rPr>
                  <w:instrText xml:space="preserve"> PAGEREF _Toc156213782 \h </w:instrText>
                </w:r>
                <w:r w:rsidR="00077195">
                  <w:rPr>
                    <w:noProof/>
                    <w:webHidden/>
                  </w:rPr>
                </w:r>
                <w:r w:rsidR="00077195">
                  <w:rPr>
                    <w:noProof/>
                    <w:webHidden/>
                  </w:rPr>
                  <w:fldChar w:fldCharType="separate"/>
                </w:r>
                <w:r w:rsidR="00077195">
                  <w:rPr>
                    <w:noProof/>
                    <w:webHidden/>
                  </w:rPr>
                  <w:t>62</w:t>
                </w:r>
                <w:r w:rsidR="00077195">
                  <w:rPr>
                    <w:noProof/>
                    <w:webHidden/>
                  </w:rPr>
                  <w:fldChar w:fldCharType="end"/>
                </w:r>
              </w:hyperlink>
            </w:p>
            <w:p w14:paraId="1F393435" w14:textId="65292005" w:rsidR="00077195" w:rsidRDefault="00000000">
              <w:pPr>
                <w:pStyle w:val="TOC3"/>
                <w:tabs>
                  <w:tab w:val="right" w:leader="dot" w:pos="9350"/>
                </w:tabs>
                <w:rPr>
                  <w:rFonts w:asciiTheme="minorHAnsi" w:hAnsiTheme="minorHAnsi"/>
                  <w:noProof/>
                  <w:kern w:val="2"/>
                  <w:sz w:val="24"/>
                  <w:szCs w:val="24"/>
                  <w:lang w:eastAsia="en-PH"/>
                  <w14:ligatures w14:val="standardContextual"/>
                </w:rPr>
              </w:pPr>
              <w:hyperlink w:anchor="_Toc156213783" w:history="1">
                <w:r w:rsidR="00077195" w:rsidRPr="0070363F">
                  <w:rPr>
                    <w:rStyle w:val="Hyperlink"/>
                    <w:noProof/>
                  </w:rPr>
                  <w:t>State Machine Diagrams</w:t>
                </w:r>
                <w:r w:rsidR="00077195">
                  <w:rPr>
                    <w:noProof/>
                    <w:webHidden/>
                  </w:rPr>
                  <w:tab/>
                </w:r>
                <w:r w:rsidR="00077195">
                  <w:rPr>
                    <w:noProof/>
                    <w:webHidden/>
                  </w:rPr>
                  <w:fldChar w:fldCharType="begin"/>
                </w:r>
                <w:r w:rsidR="00077195">
                  <w:rPr>
                    <w:noProof/>
                    <w:webHidden/>
                  </w:rPr>
                  <w:instrText xml:space="preserve"> PAGEREF _Toc156213783 \h </w:instrText>
                </w:r>
                <w:r w:rsidR="00077195">
                  <w:rPr>
                    <w:noProof/>
                    <w:webHidden/>
                  </w:rPr>
                </w:r>
                <w:r w:rsidR="00077195">
                  <w:rPr>
                    <w:noProof/>
                    <w:webHidden/>
                  </w:rPr>
                  <w:fldChar w:fldCharType="separate"/>
                </w:r>
                <w:r w:rsidR="00077195">
                  <w:rPr>
                    <w:noProof/>
                    <w:webHidden/>
                  </w:rPr>
                  <w:t>63</w:t>
                </w:r>
                <w:r w:rsidR="00077195">
                  <w:rPr>
                    <w:noProof/>
                    <w:webHidden/>
                  </w:rPr>
                  <w:fldChar w:fldCharType="end"/>
                </w:r>
              </w:hyperlink>
            </w:p>
            <w:p w14:paraId="70948641" w14:textId="2DE35AF2" w:rsidR="00077195" w:rsidRDefault="00000000">
              <w:pPr>
                <w:pStyle w:val="TOC1"/>
                <w:rPr>
                  <w:rFonts w:asciiTheme="minorHAnsi" w:hAnsiTheme="minorHAnsi"/>
                  <w:noProof/>
                  <w:kern w:val="2"/>
                  <w:sz w:val="24"/>
                  <w:szCs w:val="24"/>
                  <w:lang w:eastAsia="en-PH"/>
                  <w14:ligatures w14:val="standardContextual"/>
                </w:rPr>
              </w:pPr>
              <w:hyperlink w:anchor="_Toc156213784" w:history="1">
                <w:r w:rsidR="00077195" w:rsidRPr="0070363F">
                  <w:rPr>
                    <w:rStyle w:val="Hyperlink"/>
                    <w:noProof/>
                  </w:rPr>
                  <w:t>Results and Discussion</w:t>
                </w:r>
                <w:r w:rsidR="00077195">
                  <w:rPr>
                    <w:noProof/>
                    <w:webHidden/>
                  </w:rPr>
                  <w:tab/>
                </w:r>
                <w:r w:rsidR="00077195">
                  <w:rPr>
                    <w:noProof/>
                    <w:webHidden/>
                  </w:rPr>
                  <w:fldChar w:fldCharType="begin"/>
                </w:r>
                <w:r w:rsidR="00077195">
                  <w:rPr>
                    <w:noProof/>
                    <w:webHidden/>
                  </w:rPr>
                  <w:instrText xml:space="preserve"> PAGEREF _Toc156213784 \h </w:instrText>
                </w:r>
                <w:r w:rsidR="00077195">
                  <w:rPr>
                    <w:noProof/>
                    <w:webHidden/>
                  </w:rPr>
                </w:r>
                <w:r w:rsidR="00077195">
                  <w:rPr>
                    <w:noProof/>
                    <w:webHidden/>
                  </w:rPr>
                  <w:fldChar w:fldCharType="separate"/>
                </w:r>
                <w:r w:rsidR="00077195">
                  <w:rPr>
                    <w:noProof/>
                    <w:webHidden/>
                  </w:rPr>
                  <w:t>64</w:t>
                </w:r>
                <w:r w:rsidR="00077195">
                  <w:rPr>
                    <w:noProof/>
                    <w:webHidden/>
                  </w:rPr>
                  <w:fldChar w:fldCharType="end"/>
                </w:r>
              </w:hyperlink>
            </w:p>
            <w:p w14:paraId="0CEF63E0" w14:textId="0C87B095"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85" w:history="1">
                <w:r w:rsidR="00077195" w:rsidRPr="0070363F">
                  <w:rPr>
                    <w:rStyle w:val="Hyperlink"/>
                    <w:noProof/>
                  </w:rPr>
                  <w:t>Release Plan</w:t>
                </w:r>
                <w:r w:rsidR="00077195">
                  <w:rPr>
                    <w:noProof/>
                    <w:webHidden/>
                  </w:rPr>
                  <w:tab/>
                </w:r>
                <w:r w:rsidR="00077195">
                  <w:rPr>
                    <w:noProof/>
                    <w:webHidden/>
                  </w:rPr>
                  <w:fldChar w:fldCharType="begin"/>
                </w:r>
                <w:r w:rsidR="00077195">
                  <w:rPr>
                    <w:noProof/>
                    <w:webHidden/>
                  </w:rPr>
                  <w:instrText xml:space="preserve"> PAGEREF _Toc156213785 \h </w:instrText>
                </w:r>
                <w:r w:rsidR="00077195">
                  <w:rPr>
                    <w:noProof/>
                    <w:webHidden/>
                  </w:rPr>
                </w:r>
                <w:r w:rsidR="00077195">
                  <w:rPr>
                    <w:noProof/>
                    <w:webHidden/>
                  </w:rPr>
                  <w:fldChar w:fldCharType="separate"/>
                </w:r>
                <w:r w:rsidR="00077195">
                  <w:rPr>
                    <w:noProof/>
                    <w:webHidden/>
                  </w:rPr>
                  <w:t>64</w:t>
                </w:r>
                <w:r w:rsidR="00077195">
                  <w:rPr>
                    <w:noProof/>
                    <w:webHidden/>
                  </w:rPr>
                  <w:fldChar w:fldCharType="end"/>
                </w:r>
              </w:hyperlink>
            </w:p>
            <w:p w14:paraId="56D75061" w14:textId="7F09B861"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86" w:history="1">
                <w:r w:rsidR="00077195" w:rsidRPr="0070363F">
                  <w:rPr>
                    <w:rStyle w:val="Hyperlink"/>
                    <w:noProof/>
                  </w:rPr>
                  <w:t>Prototype</w:t>
                </w:r>
                <w:r w:rsidR="00077195">
                  <w:rPr>
                    <w:noProof/>
                    <w:webHidden/>
                  </w:rPr>
                  <w:tab/>
                </w:r>
                <w:r w:rsidR="00077195">
                  <w:rPr>
                    <w:noProof/>
                    <w:webHidden/>
                  </w:rPr>
                  <w:fldChar w:fldCharType="begin"/>
                </w:r>
                <w:r w:rsidR="00077195">
                  <w:rPr>
                    <w:noProof/>
                    <w:webHidden/>
                  </w:rPr>
                  <w:instrText xml:space="preserve"> PAGEREF _Toc156213786 \h </w:instrText>
                </w:r>
                <w:r w:rsidR="00077195">
                  <w:rPr>
                    <w:noProof/>
                    <w:webHidden/>
                  </w:rPr>
                </w:r>
                <w:r w:rsidR="00077195">
                  <w:rPr>
                    <w:noProof/>
                    <w:webHidden/>
                  </w:rPr>
                  <w:fldChar w:fldCharType="separate"/>
                </w:r>
                <w:r w:rsidR="00077195">
                  <w:rPr>
                    <w:noProof/>
                    <w:webHidden/>
                  </w:rPr>
                  <w:t>65</w:t>
                </w:r>
                <w:r w:rsidR="00077195">
                  <w:rPr>
                    <w:noProof/>
                    <w:webHidden/>
                  </w:rPr>
                  <w:fldChar w:fldCharType="end"/>
                </w:r>
              </w:hyperlink>
            </w:p>
            <w:p w14:paraId="1D33886F" w14:textId="081F135F" w:rsidR="00077195" w:rsidRDefault="00000000">
              <w:pPr>
                <w:pStyle w:val="TOC1"/>
                <w:rPr>
                  <w:rFonts w:asciiTheme="minorHAnsi" w:hAnsiTheme="minorHAnsi"/>
                  <w:noProof/>
                  <w:kern w:val="2"/>
                  <w:sz w:val="24"/>
                  <w:szCs w:val="24"/>
                  <w:lang w:eastAsia="en-PH"/>
                  <w14:ligatures w14:val="standardContextual"/>
                </w:rPr>
              </w:pPr>
              <w:hyperlink w:anchor="_Toc156213787" w:history="1">
                <w:r w:rsidR="00077195" w:rsidRPr="0070363F">
                  <w:rPr>
                    <w:rStyle w:val="Hyperlink"/>
                    <w:noProof/>
                  </w:rPr>
                  <w:t>Conclusion</w:t>
                </w:r>
                <w:r w:rsidR="00077195">
                  <w:rPr>
                    <w:noProof/>
                    <w:webHidden/>
                  </w:rPr>
                  <w:tab/>
                </w:r>
                <w:r w:rsidR="00077195">
                  <w:rPr>
                    <w:noProof/>
                    <w:webHidden/>
                  </w:rPr>
                  <w:fldChar w:fldCharType="begin"/>
                </w:r>
                <w:r w:rsidR="00077195">
                  <w:rPr>
                    <w:noProof/>
                    <w:webHidden/>
                  </w:rPr>
                  <w:instrText xml:space="preserve"> PAGEREF _Toc156213787 \h </w:instrText>
                </w:r>
                <w:r w:rsidR="00077195">
                  <w:rPr>
                    <w:noProof/>
                    <w:webHidden/>
                  </w:rPr>
                </w:r>
                <w:r w:rsidR="00077195">
                  <w:rPr>
                    <w:noProof/>
                    <w:webHidden/>
                  </w:rPr>
                  <w:fldChar w:fldCharType="separate"/>
                </w:r>
                <w:r w:rsidR="00077195">
                  <w:rPr>
                    <w:noProof/>
                    <w:webHidden/>
                  </w:rPr>
                  <w:t>68</w:t>
                </w:r>
                <w:r w:rsidR="00077195">
                  <w:rPr>
                    <w:noProof/>
                    <w:webHidden/>
                  </w:rPr>
                  <w:fldChar w:fldCharType="end"/>
                </w:r>
              </w:hyperlink>
            </w:p>
            <w:p w14:paraId="5D05D314" w14:textId="3DF76D04" w:rsidR="00077195" w:rsidRDefault="00000000">
              <w:pPr>
                <w:pStyle w:val="TOC1"/>
                <w:rPr>
                  <w:rFonts w:asciiTheme="minorHAnsi" w:hAnsiTheme="minorHAnsi"/>
                  <w:noProof/>
                  <w:kern w:val="2"/>
                  <w:sz w:val="24"/>
                  <w:szCs w:val="24"/>
                  <w:lang w:eastAsia="en-PH"/>
                  <w14:ligatures w14:val="standardContextual"/>
                </w:rPr>
              </w:pPr>
              <w:hyperlink w:anchor="_Toc156213788" w:history="1">
                <w:r w:rsidR="00077195" w:rsidRPr="0070363F">
                  <w:rPr>
                    <w:rStyle w:val="Hyperlink"/>
                    <w:noProof/>
                  </w:rPr>
                  <w:t>References</w:t>
                </w:r>
                <w:r w:rsidR="00077195">
                  <w:rPr>
                    <w:noProof/>
                    <w:webHidden/>
                  </w:rPr>
                  <w:tab/>
                </w:r>
                <w:r w:rsidR="00077195">
                  <w:rPr>
                    <w:noProof/>
                    <w:webHidden/>
                  </w:rPr>
                  <w:fldChar w:fldCharType="begin"/>
                </w:r>
                <w:r w:rsidR="00077195">
                  <w:rPr>
                    <w:noProof/>
                    <w:webHidden/>
                  </w:rPr>
                  <w:instrText xml:space="preserve"> PAGEREF _Toc156213788 \h </w:instrText>
                </w:r>
                <w:r w:rsidR="00077195">
                  <w:rPr>
                    <w:noProof/>
                    <w:webHidden/>
                  </w:rPr>
                </w:r>
                <w:r w:rsidR="00077195">
                  <w:rPr>
                    <w:noProof/>
                    <w:webHidden/>
                  </w:rPr>
                  <w:fldChar w:fldCharType="separate"/>
                </w:r>
                <w:r w:rsidR="00077195">
                  <w:rPr>
                    <w:noProof/>
                    <w:webHidden/>
                  </w:rPr>
                  <w:t>69</w:t>
                </w:r>
                <w:r w:rsidR="00077195">
                  <w:rPr>
                    <w:noProof/>
                    <w:webHidden/>
                  </w:rPr>
                  <w:fldChar w:fldCharType="end"/>
                </w:r>
              </w:hyperlink>
            </w:p>
            <w:p w14:paraId="437F8E6B" w14:textId="49E61C19" w:rsidR="00077195" w:rsidRDefault="00000000">
              <w:pPr>
                <w:pStyle w:val="TOC1"/>
                <w:rPr>
                  <w:rFonts w:asciiTheme="minorHAnsi" w:hAnsiTheme="minorHAnsi"/>
                  <w:noProof/>
                  <w:kern w:val="2"/>
                  <w:sz w:val="24"/>
                  <w:szCs w:val="24"/>
                  <w:lang w:eastAsia="en-PH"/>
                  <w14:ligatures w14:val="standardContextual"/>
                </w:rPr>
              </w:pPr>
              <w:hyperlink w:anchor="_Toc156213789" w:history="1">
                <w:r w:rsidR="00077195" w:rsidRPr="0070363F">
                  <w:rPr>
                    <w:rStyle w:val="Hyperlink"/>
                    <w:noProof/>
                  </w:rPr>
                  <w:t>Appendices</w:t>
                </w:r>
                <w:r w:rsidR="00077195">
                  <w:rPr>
                    <w:noProof/>
                    <w:webHidden/>
                  </w:rPr>
                  <w:tab/>
                </w:r>
                <w:r w:rsidR="00077195">
                  <w:rPr>
                    <w:noProof/>
                    <w:webHidden/>
                  </w:rPr>
                  <w:fldChar w:fldCharType="begin"/>
                </w:r>
                <w:r w:rsidR="00077195">
                  <w:rPr>
                    <w:noProof/>
                    <w:webHidden/>
                  </w:rPr>
                  <w:instrText xml:space="preserve"> PAGEREF _Toc156213789 \h </w:instrText>
                </w:r>
                <w:r w:rsidR="00077195">
                  <w:rPr>
                    <w:noProof/>
                    <w:webHidden/>
                  </w:rPr>
                </w:r>
                <w:r w:rsidR="00077195">
                  <w:rPr>
                    <w:noProof/>
                    <w:webHidden/>
                  </w:rPr>
                  <w:fldChar w:fldCharType="separate"/>
                </w:r>
                <w:r w:rsidR="00077195">
                  <w:rPr>
                    <w:noProof/>
                    <w:webHidden/>
                  </w:rPr>
                  <w:t>71</w:t>
                </w:r>
                <w:r w:rsidR="00077195">
                  <w:rPr>
                    <w:noProof/>
                    <w:webHidden/>
                  </w:rPr>
                  <w:fldChar w:fldCharType="end"/>
                </w:r>
              </w:hyperlink>
            </w:p>
            <w:p w14:paraId="0F8764C8" w14:textId="677287DA"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90" w:history="1">
                <w:r w:rsidR="00077195" w:rsidRPr="0070363F">
                  <w:rPr>
                    <w:rStyle w:val="Hyperlink"/>
                    <w:noProof/>
                  </w:rPr>
                  <w:t>Appendix A: Schedule</w:t>
                </w:r>
                <w:r w:rsidR="00077195">
                  <w:rPr>
                    <w:noProof/>
                    <w:webHidden/>
                  </w:rPr>
                  <w:tab/>
                </w:r>
                <w:r w:rsidR="00077195">
                  <w:rPr>
                    <w:noProof/>
                    <w:webHidden/>
                  </w:rPr>
                  <w:fldChar w:fldCharType="begin"/>
                </w:r>
                <w:r w:rsidR="00077195">
                  <w:rPr>
                    <w:noProof/>
                    <w:webHidden/>
                  </w:rPr>
                  <w:instrText xml:space="preserve"> PAGEREF _Toc156213790 \h </w:instrText>
                </w:r>
                <w:r w:rsidR="00077195">
                  <w:rPr>
                    <w:noProof/>
                    <w:webHidden/>
                  </w:rPr>
                </w:r>
                <w:r w:rsidR="00077195">
                  <w:rPr>
                    <w:noProof/>
                    <w:webHidden/>
                  </w:rPr>
                  <w:fldChar w:fldCharType="separate"/>
                </w:r>
                <w:r w:rsidR="00077195">
                  <w:rPr>
                    <w:noProof/>
                    <w:webHidden/>
                  </w:rPr>
                  <w:t>71</w:t>
                </w:r>
                <w:r w:rsidR="00077195">
                  <w:rPr>
                    <w:noProof/>
                    <w:webHidden/>
                  </w:rPr>
                  <w:fldChar w:fldCharType="end"/>
                </w:r>
              </w:hyperlink>
            </w:p>
            <w:p w14:paraId="58321230" w14:textId="721D4441"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91" w:history="1">
                <w:r w:rsidR="00077195" w:rsidRPr="0070363F">
                  <w:rPr>
                    <w:rStyle w:val="Hyperlink"/>
                    <w:noProof/>
                  </w:rPr>
                  <w:t>Appendix B: Product Roadmap</w:t>
                </w:r>
                <w:r w:rsidR="00077195">
                  <w:rPr>
                    <w:noProof/>
                    <w:webHidden/>
                  </w:rPr>
                  <w:tab/>
                </w:r>
                <w:r w:rsidR="00077195">
                  <w:rPr>
                    <w:noProof/>
                    <w:webHidden/>
                  </w:rPr>
                  <w:fldChar w:fldCharType="begin"/>
                </w:r>
                <w:r w:rsidR="00077195">
                  <w:rPr>
                    <w:noProof/>
                    <w:webHidden/>
                  </w:rPr>
                  <w:instrText xml:space="preserve"> PAGEREF _Toc156213791 \h </w:instrText>
                </w:r>
                <w:r w:rsidR="00077195">
                  <w:rPr>
                    <w:noProof/>
                    <w:webHidden/>
                  </w:rPr>
                </w:r>
                <w:r w:rsidR="00077195">
                  <w:rPr>
                    <w:noProof/>
                    <w:webHidden/>
                  </w:rPr>
                  <w:fldChar w:fldCharType="separate"/>
                </w:r>
                <w:r w:rsidR="00077195">
                  <w:rPr>
                    <w:noProof/>
                    <w:webHidden/>
                  </w:rPr>
                  <w:t>73</w:t>
                </w:r>
                <w:r w:rsidR="00077195">
                  <w:rPr>
                    <w:noProof/>
                    <w:webHidden/>
                  </w:rPr>
                  <w:fldChar w:fldCharType="end"/>
                </w:r>
              </w:hyperlink>
            </w:p>
            <w:p w14:paraId="13F0AADC" w14:textId="42863A7C"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92" w:history="1">
                <w:r w:rsidR="00077195" w:rsidRPr="0070363F">
                  <w:rPr>
                    <w:rStyle w:val="Hyperlink"/>
                    <w:noProof/>
                  </w:rPr>
                  <w:t>Appendix C: Team Meetings</w:t>
                </w:r>
                <w:r w:rsidR="00077195">
                  <w:rPr>
                    <w:noProof/>
                    <w:webHidden/>
                  </w:rPr>
                  <w:tab/>
                </w:r>
                <w:r w:rsidR="00077195">
                  <w:rPr>
                    <w:noProof/>
                    <w:webHidden/>
                  </w:rPr>
                  <w:fldChar w:fldCharType="begin"/>
                </w:r>
                <w:r w:rsidR="00077195">
                  <w:rPr>
                    <w:noProof/>
                    <w:webHidden/>
                  </w:rPr>
                  <w:instrText xml:space="preserve"> PAGEREF _Toc156213792 \h </w:instrText>
                </w:r>
                <w:r w:rsidR="00077195">
                  <w:rPr>
                    <w:noProof/>
                    <w:webHidden/>
                  </w:rPr>
                </w:r>
                <w:r w:rsidR="00077195">
                  <w:rPr>
                    <w:noProof/>
                    <w:webHidden/>
                  </w:rPr>
                  <w:fldChar w:fldCharType="separate"/>
                </w:r>
                <w:r w:rsidR="00077195">
                  <w:rPr>
                    <w:noProof/>
                    <w:webHidden/>
                  </w:rPr>
                  <w:t>74</w:t>
                </w:r>
                <w:r w:rsidR="00077195">
                  <w:rPr>
                    <w:noProof/>
                    <w:webHidden/>
                  </w:rPr>
                  <w:fldChar w:fldCharType="end"/>
                </w:r>
              </w:hyperlink>
            </w:p>
            <w:p w14:paraId="12D77139" w14:textId="5F3812A2" w:rsidR="00077195" w:rsidRDefault="00000000">
              <w:pPr>
                <w:pStyle w:val="TOC2"/>
                <w:tabs>
                  <w:tab w:val="right" w:leader="dot" w:pos="9350"/>
                </w:tabs>
                <w:rPr>
                  <w:rFonts w:asciiTheme="minorHAnsi" w:hAnsiTheme="minorHAnsi"/>
                  <w:noProof/>
                  <w:kern w:val="2"/>
                  <w:sz w:val="24"/>
                  <w:szCs w:val="24"/>
                  <w:lang w:eastAsia="en-PH"/>
                  <w14:ligatures w14:val="standardContextual"/>
                </w:rPr>
              </w:pPr>
              <w:hyperlink w:anchor="_Toc156213793" w:history="1">
                <w:r w:rsidR="00077195" w:rsidRPr="0070363F">
                  <w:rPr>
                    <w:rStyle w:val="Hyperlink"/>
                    <w:noProof/>
                  </w:rPr>
                  <w:t>Appendix D: Source Code</w:t>
                </w:r>
                <w:r w:rsidR="00077195">
                  <w:rPr>
                    <w:noProof/>
                    <w:webHidden/>
                  </w:rPr>
                  <w:tab/>
                </w:r>
                <w:r w:rsidR="00077195">
                  <w:rPr>
                    <w:noProof/>
                    <w:webHidden/>
                  </w:rPr>
                  <w:fldChar w:fldCharType="begin"/>
                </w:r>
                <w:r w:rsidR="00077195">
                  <w:rPr>
                    <w:noProof/>
                    <w:webHidden/>
                  </w:rPr>
                  <w:instrText xml:space="preserve"> PAGEREF _Toc156213793 \h </w:instrText>
                </w:r>
                <w:r w:rsidR="00077195">
                  <w:rPr>
                    <w:noProof/>
                    <w:webHidden/>
                  </w:rPr>
                </w:r>
                <w:r w:rsidR="00077195">
                  <w:rPr>
                    <w:noProof/>
                    <w:webHidden/>
                  </w:rPr>
                  <w:fldChar w:fldCharType="separate"/>
                </w:r>
                <w:r w:rsidR="00077195">
                  <w:rPr>
                    <w:noProof/>
                    <w:webHidden/>
                  </w:rPr>
                  <w:t>78</w:t>
                </w:r>
                <w:r w:rsidR="00077195">
                  <w:rPr>
                    <w:noProof/>
                    <w:webHidden/>
                  </w:rPr>
                  <w:fldChar w:fldCharType="end"/>
                </w:r>
              </w:hyperlink>
            </w:p>
            <w:p w14:paraId="4FD944BE" w14:textId="6E1F4D21" w:rsidR="00464879" w:rsidRDefault="00464879" w:rsidP="00464879">
              <w:pPr>
                <w:pStyle w:val="TOC2"/>
                <w:tabs>
                  <w:tab w:val="right" w:leader="dot" w:pos="9360"/>
                </w:tabs>
              </w:pPr>
              <w:r>
                <w:fldChar w:fldCharType="end"/>
              </w:r>
            </w:p>
          </w:sdtContent>
        </w:sdt>
        <w:p w14:paraId="5A301D7F" w14:textId="5D2F00CB" w:rsidR="004A25A2" w:rsidRDefault="00000000" w:rsidP="00464879">
          <w:pPr>
            <w:pStyle w:val="TOCHeading"/>
          </w:pPr>
        </w:p>
      </w:sdtContent>
    </w:sdt>
    <w:p w14:paraId="29A870C6" w14:textId="77777777" w:rsidR="0065536F" w:rsidRDefault="0065536F" w:rsidP="008C3B20">
      <w:pPr>
        <w:pStyle w:val="Heading1"/>
        <w:sectPr w:rsidR="0065536F" w:rsidSect="00EB1638">
          <w:headerReference w:type="default" r:id="rId12"/>
          <w:pgSz w:w="12240" w:h="15840"/>
          <w:pgMar w:top="1440" w:right="1440" w:bottom="1440" w:left="1440" w:header="708" w:footer="708" w:gutter="0"/>
          <w:pgNumType w:fmt="lowerRoman" w:start="1"/>
          <w:cols w:space="708"/>
          <w:docGrid w:linePitch="360"/>
        </w:sectPr>
      </w:pPr>
    </w:p>
    <w:p w14:paraId="4852B1E0" w14:textId="7DD32E69" w:rsidR="000E3781" w:rsidRDefault="000E3781" w:rsidP="008C3B20">
      <w:pPr>
        <w:pStyle w:val="Heading1"/>
      </w:pPr>
      <w:bookmarkStart w:id="1" w:name="_Toc135911824"/>
      <w:bookmarkStart w:id="2" w:name="_Toc156213734"/>
      <w:r>
        <w:lastRenderedPageBreak/>
        <w:t>List of Figures</w:t>
      </w:r>
      <w:bookmarkEnd w:id="1"/>
      <w:bookmarkEnd w:id="2"/>
    </w:p>
    <w:p w14:paraId="274B148A" w14:textId="3A162B98" w:rsidR="00077195" w:rsidRDefault="00077195">
      <w:pPr>
        <w:pStyle w:val="TableofFigures"/>
        <w:tabs>
          <w:tab w:val="right" w:leader="dot" w:pos="9350"/>
        </w:tabs>
        <w:rPr>
          <w:rFonts w:asciiTheme="minorHAnsi" w:hAnsiTheme="minorHAnsi"/>
          <w:noProof/>
          <w:kern w:val="2"/>
          <w:sz w:val="24"/>
          <w:szCs w:val="24"/>
          <w:lang w:eastAsia="en-PH"/>
          <w14:ligatures w14:val="standardContextual"/>
        </w:rPr>
      </w:pPr>
      <w:r>
        <w:fldChar w:fldCharType="begin"/>
      </w:r>
      <w:r>
        <w:instrText xml:space="preserve"> TOC \h \z \c "Figure" </w:instrText>
      </w:r>
      <w:r>
        <w:fldChar w:fldCharType="separate"/>
      </w:r>
      <w:hyperlink w:anchor="_Toc156213842" w:history="1">
        <w:r w:rsidRPr="00CD6008">
          <w:rPr>
            <w:rStyle w:val="Hyperlink"/>
            <w:noProof/>
          </w:rPr>
          <w:t>Figure 1 Current proofreading request process</w:t>
        </w:r>
        <w:r>
          <w:rPr>
            <w:noProof/>
            <w:webHidden/>
          </w:rPr>
          <w:tab/>
        </w:r>
        <w:r>
          <w:rPr>
            <w:noProof/>
            <w:webHidden/>
          </w:rPr>
          <w:fldChar w:fldCharType="begin"/>
        </w:r>
        <w:r>
          <w:rPr>
            <w:noProof/>
            <w:webHidden/>
          </w:rPr>
          <w:instrText xml:space="preserve"> PAGEREF _Toc156213842 \h </w:instrText>
        </w:r>
        <w:r>
          <w:rPr>
            <w:noProof/>
            <w:webHidden/>
          </w:rPr>
        </w:r>
        <w:r>
          <w:rPr>
            <w:noProof/>
            <w:webHidden/>
          </w:rPr>
          <w:fldChar w:fldCharType="separate"/>
        </w:r>
        <w:r>
          <w:rPr>
            <w:noProof/>
            <w:webHidden/>
          </w:rPr>
          <w:t>13</w:t>
        </w:r>
        <w:r>
          <w:rPr>
            <w:noProof/>
            <w:webHidden/>
          </w:rPr>
          <w:fldChar w:fldCharType="end"/>
        </w:r>
      </w:hyperlink>
    </w:p>
    <w:p w14:paraId="065FB0B4" w14:textId="3BB0CA0C"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43" w:history="1">
        <w:r w:rsidR="00077195" w:rsidRPr="00CD6008">
          <w:rPr>
            <w:rStyle w:val="Hyperlink"/>
            <w:noProof/>
          </w:rPr>
          <w:t>Figure 2 Proofreading process</w:t>
        </w:r>
        <w:r w:rsidR="00077195">
          <w:rPr>
            <w:noProof/>
            <w:webHidden/>
          </w:rPr>
          <w:tab/>
        </w:r>
        <w:r w:rsidR="00077195">
          <w:rPr>
            <w:noProof/>
            <w:webHidden/>
          </w:rPr>
          <w:fldChar w:fldCharType="begin"/>
        </w:r>
        <w:r w:rsidR="00077195">
          <w:rPr>
            <w:noProof/>
            <w:webHidden/>
          </w:rPr>
          <w:instrText xml:space="preserve"> PAGEREF _Toc156213843 \h </w:instrText>
        </w:r>
        <w:r w:rsidR="00077195">
          <w:rPr>
            <w:noProof/>
            <w:webHidden/>
          </w:rPr>
        </w:r>
        <w:r w:rsidR="00077195">
          <w:rPr>
            <w:noProof/>
            <w:webHidden/>
          </w:rPr>
          <w:fldChar w:fldCharType="separate"/>
        </w:r>
        <w:r w:rsidR="00077195">
          <w:rPr>
            <w:noProof/>
            <w:webHidden/>
          </w:rPr>
          <w:t>14</w:t>
        </w:r>
        <w:r w:rsidR="00077195">
          <w:rPr>
            <w:noProof/>
            <w:webHidden/>
          </w:rPr>
          <w:fldChar w:fldCharType="end"/>
        </w:r>
      </w:hyperlink>
    </w:p>
    <w:p w14:paraId="200A9035" w14:textId="38C1E654"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44" w:history="1">
        <w:r w:rsidR="00077195" w:rsidRPr="00CD6008">
          <w:rPr>
            <w:rStyle w:val="Hyperlink"/>
            <w:noProof/>
          </w:rPr>
          <w:t>Figure 3 Final paper submission’s level of approval</w:t>
        </w:r>
        <w:r w:rsidR="00077195">
          <w:rPr>
            <w:noProof/>
            <w:webHidden/>
          </w:rPr>
          <w:tab/>
        </w:r>
        <w:r w:rsidR="00077195">
          <w:rPr>
            <w:noProof/>
            <w:webHidden/>
          </w:rPr>
          <w:fldChar w:fldCharType="begin"/>
        </w:r>
        <w:r w:rsidR="00077195">
          <w:rPr>
            <w:noProof/>
            <w:webHidden/>
          </w:rPr>
          <w:instrText xml:space="preserve"> PAGEREF _Toc156213844 \h </w:instrText>
        </w:r>
        <w:r w:rsidR="00077195">
          <w:rPr>
            <w:noProof/>
            <w:webHidden/>
          </w:rPr>
        </w:r>
        <w:r w:rsidR="00077195">
          <w:rPr>
            <w:noProof/>
            <w:webHidden/>
          </w:rPr>
          <w:fldChar w:fldCharType="separate"/>
        </w:r>
        <w:r w:rsidR="00077195">
          <w:rPr>
            <w:noProof/>
            <w:webHidden/>
          </w:rPr>
          <w:t>15</w:t>
        </w:r>
        <w:r w:rsidR="00077195">
          <w:rPr>
            <w:noProof/>
            <w:webHidden/>
          </w:rPr>
          <w:fldChar w:fldCharType="end"/>
        </w:r>
      </w:hyperlink>
    </w:p>
    <w:p w14:paraId="504AF82D" w14:textId="5301F860"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45" w:history="1">
        <w:r w:rsidR="00077195" w:rsidRPr="00CD6008">
          <w:rPr>
            <w:rStyle w:val="Hyperlink"/>
            <w:noProof/>
          </w:rPr>
          <w:t>Figure 4 Use Case diagram</w:t>
        </w:r>
        <w:r w:rsidR="00077195">
          <w:rPr>
            <w:noProof/>
            <w:webHidden/>
          </w:rPr>
          <w:tab/>
        </w:r>
        <w:r w:rsidR="00077195">
          <w:rPr>
            <w:noProof/>
            <w:webHidden/>
          </w:rPr>
          <w:fldChar w:fldCharType="begin"/>
        </w:r>
        <w:r w:rsidR="00077195">
          <w:rPr>
            <w:noProof/>
            <w:webHidden/>
          </w:rPr>
          <w:instrText xml:space="preserve"> PAGEREF _Toc156213845 \h </w:instrText>
        </w:r>
        <w:r w:rsidR="00077195">
          <w:rPr>
            <w:noProof/>
            <w:webHidden/>
          </w:rPr>
        </w:r>
        <w:r w:rsidR="00077195">
          <w:rPr>
            <w:noProof/>
            <w:webHidden/>
          </w:rPr>
          <w:fldChar w:fldCharType="separate"/>
        </w:r>
        <w:r w:rsidR="00077195">
          <w:rPr>
            <w:noProof/>
            <w:webHidden/>
          </w:rPr>
          <w:t>26</w:t>
        </w:r>
        <w:r w:rsidR="00077195">
          <w:rPr>
            <w:noProof/>
            <w:webHidden/>
          </w:rPr>
          <w:fldChar w:fldCharType="end"/>
        </w:r>
      </w:hyperlink>
    </w:p>
    <w:p w14:paraId="671FB5A8" w14:textId="0E4A2512"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46" w:history="1">
        <w:r w:rsidR="00077195" w:rsidRPr="00CD6008">
          <w:rPr>
            <w:rStyle w:val="Hyperlink"/>
            <w:noProof/>
          </w:rPr>
          <w:t>Figure 5 Context diagram</w:t>
        </w:r>
        <w:r w:rsidR="00077195">
          <w:rPr>
            <w:noProof/>
            <w:webHidden/>
          </w:rPr>
          <w:tab/>
        </w:r>
        <w:r w:rsidR="00077195">
          <w:rPr>
            <w:noProof/>
            <w:webHidden/>
          </w:rPr>
          <w:fldChar w:fldCharType="begin"/>
        </w:r>
        <w:r w:rsidR="00077195">
          <w:rPr>
            <w:noProof/>
            <w:webHidden/>
          </w:rPr>
          <w:instrText xml:space="preserve"> PAGEREF _Toc156213846 \h </w:instrText>
        </w:r>
        <w:r w:rsidR="00077195">
          <w:rPr>
            <w:noProof/>
            <w:webHidden/>
          </w:rPr>
        </w:r>
        <w:r w:rsidR="00077195">
          <w:rPr>
            <w:noProof/>
            <w:webHidden/>
          </w:rPr>
          <w:fldChar w:fldCharType="separate"/>
        </w:r>
        <w:r w:rsidR="00077195">
          <w:rPr>
            <w:noProof/>
            <w:webHidden/>
          </w:rPr>
          <w:t>35</w:t>
        </w:r>
        <w:r w:rsidR="00077195">
          <w:rPr>
            <w:noProof/>
            <w:webHidden/>
          </w:rPr>
          <w:fldChar w:fldCharType="end"/>
        </w:r>
      </w:hyperlink>
    </w:p>
    <w:p w14:paraId="4688C9AB" w14:textId="3DC1B839"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47" w:history="1">
        <w:r w:rsidR="00077195" w:rsidRPr="00CD6008">
          <w:rPr>
            <w:rStyle w:val="Hyperlink"/>
            <w:noProof/>
          </w:rPr>
          <w:t>Figure 6 Data Flow Diagram Level 1</w:t>
        </w:r>
        <w:r w:rsidR="00077195">
          <w:rPr>
            <w:noProof/>
            <w:webHidden/>
          </w:rPr>
          <w:tab/>
        </w:r>
        <w:r w:rsidR="00077195">
          <w:rPr>
            <w:noProof/>
            <w:webHidden/>
          </w:rPr>
          <w:fldChar w:fldCharType="begin"/>
        </w:r>
        <w:r w:rsidR="00077195">
          <w:rPr>
            <w:noProof/>
            <w:webHidden/>
          </w:rPr>
          <w:instrText xml:space="preserve"> PAGEREF _Toc156213847 \h </w:instrText>
        </w:r>
        <w:r w:rsidR="00077195">
          <w:rPr>
            <w:noProof/>
            <w:webHidden/>
          </w:rPr>
        </w:r>
        <w:r w:rsidR="00077195">
          <w:rPr>
            <w:noProof/>
            <w:webHidden/>
          </w:rPr>
          <w:fldChar w:fldCharType="separate"/>
        </w:r>
        <w:r w:rsidR="00077195">
          <w:rPr>
            <w:noProof/>
            <w:webHidden/>
          </w:rPr>
          <w:t>36</w:t>
        </w:r>
        <w:r w:rsidR="00077195">
          <w:rPr>
            <w:noProof/>
            <w:webHidden/>
          </w:rPr>
          <w:fldChar w:fldCharType="end"/>
        </w:r>
      </w:hyperlink>
    </w:p>
    <w:p w14:paraId="08AD8495" w14:textId="074A87C4"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48" w:history="1">
        <w:r w:rsidR="00077195" w:rsidRPr="00CD6008">
          <w:rPr>
            <w:rStyle w:val="Hyperlink"/>
            <w:noProof/>
          </w:rPr>
          <w:t>Figure 7 Data Flow Diagram Level 2 Manage Request</w:t>
        </w:r>
        <w:r w:rsidR="00077195">
          <w:rPr>
            <w:noProof/>
            <w:webHidden/>
          </w:rPr>
          <w:tab/>
        </w:r>
        <w:r w:rsidR="00077195">
          <w:rPr>
            <w:noProof/>
            <w:webHidden/>
          </w:rPr>
          <w:fldChar w:fldCharType="begin"/>
        </w:r>
        <w:r w:rsidR="00077195">
          <w:rPr>
            <w:noProof/>
            <w:webHidden/>
          </w:rPr>
          <w:instrText xml:space="preserve"> PAGEREF _Toc156213848 \h </w:instrText>
        </w:r>
        <w:r w:rsidR="00077195">
          <w:rPr>
            <w:noProof/>
            <w:webHidden/>
          </w:rPr>
        </w:r>
        <w:r w:rsidR="00077195">
          <w:rPr>
            <w:noProof/>
            <w:webHidden/>
          </w:rPr>
          <w:fldChar w:fldCharType="separate"/>
        </w:r>
        <w:r w:rsidR="00077195">
          <w:rPr>
            <w:noProof/>
            <w:webHidden/>
          </w:rPr>
          <w:t>37</w:t>
        </w:r>
        <w:r w:rsidR="00077195">
          <w:rPr>
            <w:noProof/>
            <w:webHidden/>
          </w:rPr>
          <w:fldChar w:fldCharType="end"/>
        </w:r>
      </w:hyperlink>
    </w:p>
    <w:p w14:paraId="03C40B58" w14:textId="5DD26449"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49" w:history="1">
        <w:r w:rsidR="00077195" w:rsidRPr="00CD6008">
          <w:rPr>
            <w:rStyle w:val="Hyperlink"/>
            <w:noProof/>
          </w:rPr>
          <w:t>Figure 8 Data Flow Diagram Level 2 Manage Project</w:t>
        </w:r>
        <w:r w:rsidR="00077195">
          <w:rPr>
            <w:noProof/>
            <w:webHidden/>
          </w:rPr>
          <w:tab/>
        </w:r>
        <w:r w:rsidR="00077195">
          <w:rPr>
            <w:noProof/>
            <w:webHidden/>
          </w:rPr>
          <w:fldChar w:fldCharType="begin"/>
        </w:r>
        <w:r w:rsidR="00077195">
          <w:rPr>
            <w:noProof/>
            <w:webHidden/>
          </w:rPr>
          <w:instrText xml:space="preserve"> PAGEREF _Toc156213849 \h </w:instrText>
        </w:r>
        <w:r w:rsidR="00077195">
          <w:rPr>
            <w:noProof/>
            <w:webHidden/>
          </w:rPr>
        </w:r>
        <w:r w:rsidR="00077195">
          <w:rPr>
            <w:noProof/>
            <w:webHidden/>
          </w:rPr>
          <w:fldChar w:fldCharType="separate"/>
        </w:r>
        <w:r w:rsidR="00077195">
          <w:rPr>
            <w:noProof/>
            <w:webHidden/>
          </w:rPr>
          <w:t>38</w:t>
        </w:r>
        <w:r w:rsidR="00077195">
          <w:rPr>
            <w:noProof/>
            <w:webHidden/>
          </w:rPr>
          <w:fldChar w:fldCharType="end"/>
        </w:r>
      </w:hyperlink>
    </w:p>
    <w:p w14:paraId="12F3DFD3" w14:textId="33165D33"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50" w:history="1">
        <w:r w:rsidR="00077195" w:rsidRPr="00CD6008">
          <w:rPr>
            <w:rStyle w:val="Hyperlink"/>
            <w:noProof/>
          </w:rPr>
          <w:t>Figure 9 Entity Relationship Diagram</w:t>
        </w:r>
        <w:r w:rsidR="00077195">
          <w:rPr>
            <w:noProof/>
            <w:webHidden/>
          </w:rPr>
          <w:tab/>
        </w:r>
        <w:r w:rsidR="00077195">
          <w:rPr>
            <w:noProof/>
            <w:webHidden/>
          </w:rPr>
          <w:fldChar w:fldCharType="begin"/>
        </w:r>
        <w:r w:rsidR="00077195">
          <w:rPr>
            <w:noProof/>
            <w:webHidden/>
          </w:rPr>
          <w:instrText xml:space="preserve"> PAGEREF _Toc156213850 \h </w:instrText>
        </w:r>
        <w:r w:rsidR="00077195">
          <w:rPr>
            <w:noProof/>
            <w:webHidden/>
          </w:rPr>
        </w:r>
        <w:r w:rsidR="00077195">
          <w:rPr>
            <w:noProof/>
            <w:webHidden/>
          </w:rPr>
          <w:fldChar w:fldCharType="separate"/>
        </w:r>
        <w:r w:rsidR="00077195">
          <w:rPr>
            <w:noProof/>
            <w:webHidden/>
          </w:rPr>
          <w:t>39</w:t>
        </w:r>
        <w:r w:rsidR="00077195">
          <w:rPr>
            <w:noProof/>
            <w:webHidden/>
          </w:rPr>
          <w:fldChar w:fldCharType="end"/>
        </w:r>
      </w:hyperlink>
    </w:p>
    <w:p w14:paraId="30DE659D" w14:textId="6BAA4C0C"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51" w:history="1">
        <w:r w:rsidR="00077195" w:rsidRPr="00CD6008">
          <w:rPr>
            <w:rStyle w:val="Hyperlink"/>
            <w:noProof/>
          </w:rPr>
          <w:t>Figure 10 Activity Diagram Manage Project Create</w:t>
        </w:r>
        <w:r w:rsidR="00077195">
          <w:rPr>
            <w:noProof/>
            <w:webHidden/>
          </w:rPr>
          <w:tab/>
        </w:r>
        <w:r w:rsidR="00077195">
          <w:rPr>
            <w:noProof/>
            <w:webHidden/>
          </w:rPr>
          <w:fldChar w:fldCharType="begin"/>
        </w:r>
        <w:r w:rsidR="00077195">
          <w:rPr>
            <w:noProof/>
            <w:webHidden/>
          </w:rPr>
          <w:instrText xml:space="preserve"> PAGEREF _Toc156213851 \h </w:instrText>
        </w:r>
        <w:r w:rsidR="00077195">
          <w:rPr>
            <w:noProof/>
            <w:webHidden/>
          </w:rPr>
        </w:r>
        <w:r w:rsidR="00077195">
          <w:rPr>
            <w:noProof/>
            <w:webHidden/>
          </w:rPr>
          <w:fldChar w:fldCharType="separate"/>
        </w:r>
        <w:r w:rsidR="00077195">
          <w:rPr>
            <w:noProof/>
            <w:webHidden/>
          </w:rPr>
          <w:t>43</w:t>
        </w:r>
        <w:r w:rsidR="00077195">
          <w:rPr>
            <w:noProof/>
            <w:webHidden/>
          </w:rPr>
          <w:fldChar w:fldCharType="end"/>
        </w:r>
      </w:hyperlink>
    </w:p>
    <w:p w14:paraId="5EED0835" w14:textId="38F72C08"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52" w:history="1">
        <w:r w:rsidR="00077195" w:rsidRPr="00CD6008">
          <w:rPr>
            <w:rStyle w:val="Hyperlink"/>
            <w:noProof/>
          </w:rPr>
          <w:t>Figure 11 Activity Diagram Manage Project Approve</w:t>
        </w:r>
        <w:r w:rsidR="00077195">
          <w:rPr>
            <w:noProof/>
            <w:webHidden/>
          </w:rPr>
          <w:tab/>
        </w:r>
        <w:r w:rsidR="00077195">
          <w:rPr>
            <w:noProof/>
            <w:webHidden/>
          </w:rPr>
          <w:fldChar w:fldCharType="begin"/>
        </w:r>
        <w:r w:rsidR="00077195">
          <w:rPr>
            <w:noProof/>
            <w:webHidden/>
          </w:rPr>
          <w:instrText xml:space="preserve"> PAGEREF _Toc156213852 \h </w:instrText>
        </w:r>
        <w:r w:rsidR="00077195">
          <w:rPr>
            <w:noProof/>
            <w:webHidden/>
          </w:rPr>
        </w:r>
        <w:r w:rsidR="00077195">
          <w:rPr>
            <w:noProof/>
            <w:webHidden/>
          </w:rPr>
          <w:fldChar w:fldCharType="separate"/>
        </w:r>
        <w:r w:rsidR="00077195">
          <w:rPr>
            <w:noProof/>
            <w:webHidden/>
          </w:rPr>
          <w:t>44</w:t>
        </w:r>
        <w:r w:rsidR="00077195">
          <w:rPr>
            <w:noProof/>
            <w:webHidden/>
          </w:rPr>
          <w:fldChar w:fldCharType="end"/>
        </w:r>
      </w:hyperlink>
    </w:p>
    <w:p w14:paraId="4660C0BB" w14:textId="5728477E"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53" w:history="1">
        <w:r w:rsidR="00077195" w:rsidRPr="00CD6008">
          <w:rPr>
            <w:rStyle w:val="Hyperlink"/>
            <w:noProof/>
          </w:rPr>
          <w:t>Figure 12 Activity Diagram Manage Project Published</w:t>
        </w:r>
        <w:r w:rsidR="00077195">
          <w:rPr>
            <w:noProof/>
            <w:webHidden/>
          </w:rPr>
          <w:tab/>
        </w:r>
        <w:r w:rsidR="00077195">
          <w:rPr>
            <w:noProof/>
            <w:webHidden/>
          </w:rPr>
          <w:fldChar w:fldCharType="begin"/>
        </w:r>
        <w:r w:rsidR="00077195">
          <w:rPr>
            <w:noProof/>
            <w:webHidden/>
          </w:rPr>
          <w:instrText xml:space="preserve"> PAGEREF _Toc156213853 \h </w:instrText>
        </w:r>
        <w:r w:rsidR="00077195">
          <w:rPr>
            <w:noProof/>
            <w:webHidden/>
          </w:rPr>
        </w:r>
        <w:r w:rsidR="00077195">
          <w:rPr>
            <w:noProof/>
            <w:webHidden/>
          </w:rPr>
          <w:fldChar w:fldCharType="separate"/>
        </w:r>
        <w:r w:rsidR="00077195">
          <w:rPr>
            <w:noProof/>
            <w:webHidden/>
          </w:rPr>
          <w:t>45</w:t>
        </w:r>
        <w:r w:rsidR="00077195">
          <w:rPr>
            <w:noProof/>
            <w:webHidden/>
          </w:rPr>
          <w:fldChar w:fldCharType="end"/>
        </w:r>
      </w:hyperlink>
    </w:p>
    <w:p w14:paraId="08CE99DB" w14:textId="6D7DC1D3"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54" w:history="1">
        <w:r w:rsidR="00077195" w:rsidRPr="00CD6008">
          <w:rPr>
            <w:rStyle w:val="Hyperlink"/>
            <w:noProof/>
          </w:rPr>
          <w:t>Figure 13 Activity Diagram Manage Proofreading Create</w:t>
        </w:r>
        <w:r w:rsidR="00077195">
          <w:rPr>
            <w:noProof/>
            <w:webHidden/>
          </w:rPr>
          <w:tab/>
        </w:r>
        <w:r w:rsidR="00077195">
          <w:rPr>
            <w:noProof/>
            <w:webHidden/>
          </w:rPr>
          <w:fldChar w:fldCharType="begin"/>
        </w:r>
        <w:r w:rsidR="00077195">
          <w:rPr>
            <w:noProof/>
            <w:webHidden/>
          </w:rPr>
          <w:instrText xml:space="preserve"> PAGEREF _Toc156213854 \h </w:instrText>
        </w:r>
        <w:r w:rsidR="00077195">
          <w:rPr>
            <w:noProof/>
            <w:webHidden/>
          </w:rPr>
        </w:r>
        <w:r w:rsidR="00077195">
          <w:rPr>
            <w:noProof/>
            <w:webHidden/>
          </w:rPr>
          <w:fldChar w:fldCharType="separate"/>
        </w:r>
        <w:r w:rsidR="00077195">
          <w:rPr>
            <w:noProof/>
            <w:webHidden/>
          </w:rPr>
          <w:t>46</w:t>
        </w:r>
        <w:r w:rsidR="00077195">
          <w:rPr>
            <w:noProof/>
            <w:webHidden/>
          </w:rPr>
          <w:fldChar w:fldCharType="end"/>
        </w:r>
      </w:hyperlink>
    </w:p>
    <w:p w14:paraId="78F12AD1" w14:textId="21E22B01"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55" w:history="1">
        <w:r w:rsidR="00077195" w:rsidRPr="00CD6008">
          <w:rPr>
            <w:rStyle w:val="Hyperlink"/>
            <w:noProof/>
          </w:rPr>
          <w:t>Figure 14 Activity Diagram Managing Proofreading Request Endorse/Approval</w:t>
        </w:r>
        <w:r w:rsidR="00077195">
          <w:rPr>
            <w:noProof/>
            <w:webHidden/>
          </w:rPr>
          <w:tab/>
        </w:r>
        <w:r w:rsidR="00077195">
          <w:rPr>
            <w:noProof/>
            <w:webHidden/>
          </w:rPr>
          <w:fldChar w:fldCharType="begin"/>
        </w:r>
        <w:r w:rsidR="00077195">
          <w:rPr>
            <w:noProof/>
            <w:webHidden/>
          </w:rPr>
          <w:instrText xml:space="preserve"> PAGEREF _Toc156213855 \h </w:instrText>
        </w:r>
        <w:r w:rsidR="00077195">
          <w:rPr>
            <w:noProof/>
            <w:webHidden/>
          </w:rPr>
        </w:r>
        <w:r w:rsidR="00077195">
          <w:rPr>
            <w:noProof/>
            <w:webHidden/>
          </w:rPr>
          <w:fldChar w:fldCharType="separate"/>
        </w:r>
        <w:r w:rsidR="00077195">
          <w:rPr>
            <w:noProof/>
            <w:webHidden/>
          </w:rPr>
          <w:t>47</w:t>
        </w:r>
        <w:r w:rsidR="00077195">
          <w:rPr>
            <w:noProof/>
            <w:webHidden/>
          </w:rPr>
          <w:fldChar w:fldCharType="end"/>
        </w:r>
      </w:hyperlink>
    </w:p>
    <w:p w14:paraId="57047FF9" w14:textId="098AAD3C"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56" w:history="1">
        <w:r w:rsidR="00077195" w:rsidRPr="00CD6008">
          <w:rPr>
            <w:rStyle w:val="Hyperlink"/>
            <w:noProof/>
          </w:rPr>
          <w:t>Figure 15 Activity Diagram Managing Proofreading Request Assign</w:t>
        </w:r>
        <w:r w:rsidR="00077195">
          <w:rPr>
            <w:noProof/>
            <w:webHidden/>
          </w:rPr>
          <w:tab/>
        </w:r>
        <w:r w:rsidR="00077195">
          <w:rPr>
            <w:noProof/>
            <w:webHidden/>
          </w:rPr>
          <w:fldChar w:fldCharType="begin"/>
        </w:r>
        <w:r w:rsidR="00077195">
          <w:rPr>
            <w:noProof/>
            <w:webHidden/>
          </w:rPr>
          <w:instrText xml:space="preserve"> PAGEREF _Toc156213856 \h </w:instrText>
        </w:r>
        <w:r w:rsidR="00077195">
          <w:rPr>
            <w:noProof/>
            <w:webHidden/>
          </w:rPr>
        </w:r>
        <w:r w:rsidR="00077195">
          <w:rPr>
            <w:noProof/>
            <w:webHidden/>
          </w:rPr>
          <w:fldChar w:fldCharType="separate"/>
        </w:r>
        <w:r w:rsidR="00077195">
          <w:rPr>
            <w:noProof/>
            <w:webHidden/>
          </w:rPr>
          <w:t>48</w:t>
        </w:r>
        <w:r w:rsidR="00077195">
          <w:rPr>
            <w:noProof/>
            <w:webHidden/>
          </w:rPr>
          <w:fldChar w:fldCharType="end"/>
        </w:r>
      </w:hyperlink>
    </w:p>
    <w:p w14:paraId="62AE4A99" w14:textId="25C12572"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57" w:history="1">
        <w:r w:rsidR="00077195" w:rsidRPr="00CD6008">
          <w:rPr>
            <w:rStyle w:val="Hyperlink"/>
            <w:noProof/>
          </w:rPr>
          <w:t>Figure 16 Activity Diagram Access System</w:t>
        </w:r>
        <w:r w:rsidR="00077195">
          <w:rPr>
            <w:noProof/>
            <w:webHidden/>
          </w:rPr>
          <w:tab/>
        </w:r>
        <w:r w:rsidR="00077195">
          <w:rPr>
            <w:noProof/>
            <w:webHidden/>
          </w:rPr>
          <w:fldChar w:fldCharType="begin"/>
        </w:r>
        <w:r w:rsidR="00077195">
          <w:rPr>
            <w:noProof/>
            <w:webHidden/>
          </w:rPr>
          <w:instrText xml:space="preserve"> PAGEREF _Toc156213857 \h </w:instrText>
        </w:r>
        <w:r w:rsidR="00077195">
          <w:rPr>
            <w:noProof/>
            <w:webHidden/>
          </w:rPr>
        </w:r>
        <w:r w:rsidR="00077195">
          <w:rPr>
            <w:noProof/>
            <w:webHidden/>
          </w:rPr>
          <w:fldChar w:fldCharType="separate"/>
        </w:r>
        <w:r w:rsidR="00077195">
          <w:rPr>
            <w:noProof/>
            <w:webHidden/>
          </w:rPr>
          <w:t>49</w:t>
        </w:r>
        <w:r w:rsidR="00077195">
          <w:rPr>
            <w:noProof/>
            <w:webHidden/>
          </w:rPr>
          <w:fldChar w:fldCharType="end"/>
        </w:r>
      </w:hyperlink>
    </w:p>
    <w:p w14:paraId="5370B2F0" w14:textId="4920C00C"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58" w:history="1">
        <w:r w:rsidR="00077195" w:rsidRPr="00CD6008">
          <w:rPr>
            <w:rStyle w:val="Hyperlink"/>
            <w:noProof/>
          </w:rPr>
          <w:t>Figure 17 Activity Diagram Manage User</w:t>
        </w:r>
        <w:r w:rsidR="00077195">
          <w:rPr>
            <w:noProof/>
            <w:webHidden/>
          </w:rPr>
          <w:tab/>
        </w:r>
        <w:r w:rsidR="00077195">
          <w:rPr>
            <w:noProof/>
            <w:webHidden/>
          </w:rPr>
          <w:fldChar w:fldCharType="begin"/>
        </w:r>
        <w:r w:rsidR="00077195">
          <w:rPr>
            <w:noProof/>
            <w:webHidden/>
          </w:rPr>
          <w:instrText xml:space="preserve"> PAGEREF _Toc156213858 \h </w:instrText>
        </w:r>
        <w:r w:rsidR="00077195">
          <w:rPr>
            <w:noProof/>
            <w:webHidden/>
          </w:rPr>
        </w:r>
        <w:r w:rsidR="00077195">
          <w:rPr>
            <w:noProof/>
            <w:webHidden/>
          </w:rPr>
          <w:fldChar w:fldCharType="separate"/>
        </w:r>
        <w:r w:rsidR="00077195">
          <w:rPr>
            <w:noProof/>
            <w:webHidden/>
          </w:rPr>
          <w:t>50</w:t>
        </w:r>
        <w:r w:rsidR="00077195">
          <w:rPr>
            <w:noProof/>
            <w:webHidden/>
          </w:rPr>
          <w:fldChar w:fldCharType="end"/>
        </w:r>
      </w:hyperlink>
    </w:p>
    <w:p w14:paraId="258D757C" w14:textId="70A5CB86"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59" w:history="1">
        <w:r w:rsidR="00077195" w:rsidRPr="00CD6008">
          <w:rPr>
            <w:rStyle w:val="Hyperlink"/>
            <w:noProof/>
          </w:rPr>
          <w:t>Figure 18 Activity Diagram Generate Report</w:t>
        </w:r>
        <w:r w:rsidR="00077195">
          <w:rPr>
            <w:noProof/>
            <w:webHidden/>
          </w:rPr>
          <w:tab/>
        </w:r>
        <w:r w:rsidR="00077195">
          <w:rPr>
            <w:noProof/>
            <w:webHidden/>
          </w:rPr>
          <w:fldChar w:fldCharType="begin"/>
        </w:r>
        <w:r w:rsidR="00077195">
          <w:rPr>
            <w:noProof/>
            <w:webHidden/>
          </w:rPr>
          <w:instrText xml:space="preserve"> PAGEREF _Toc156213859 \h </w:instrText>
        </w:r>
        <w:r w:rsidR="00077195">
          <w:rPr>
            <w:noProof/>
            <w:webHidden/>
          </w:rPr>
        </w:r>
        <w:r w:rsidR="00077195">
          <w:rPr>
            <w:noProof/>
            <w:webHidden/>
          </w:rPr>
          <w:fldChar w:fldCharType="separate"/>
        </w:r>
        <w:r w:rsidR="00077195">
          <w:rPr>
            <w:noProof/>
            <w:webHidden/>
          </w:rPr>
          <w:t>51</w:t>
        </w:r>
        <w:r w:rsidR="00077195">
          <w:rPr>
            <w:noProof/>
            <w:webHidden/>
          </w:rPr>
          <w:fldChar w:fldCharType="end"/>
        </w:r>
      </w:hyperlink>
    </w:p>
    <w:p w14:paraId="3EE0D6C9" w14:textId="40AA462E"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60" w:history="1">
        <w:r w:rsidR="00077195" w:rsidRPr="00CD6008">
          <w:rPr>
            <w:rStyle w:val="Hyperlink"/>
            <w:noProof/>
          </w:rPr>
          <w:t>Figure 19 Class Diagram</w:t>
        </w:r>
        <w:r w:rsidR="00077195">
          <w:rPr>
            <w:noProof/>
            <w:webHidden/>
          </w:rPr>
          <w:tab/>
        </w:r>
        <w:r w:rsidR="00077195">
          <w:rPr>
            <w:noProof/>
            <w:webHidden/>
          </w:rPr>
          <w:fldChar w:fldCharType="begin"/>
        </w:r>
        <w:r w:rsidR="00077195">
          <w:rPr>
            <w:noProof/>
            <w:webHidden/>
          </w:rPr>
          <w:instrText xml:space="preserve"> PAGEREF _Toc156213860 \h </w:instrText>
        </w:r>
        <w:r w:rsidR="00077195">
          <w:rPr>
            <w:noProof/>
            <w:webHidden/>
          </w:rPr>
        </w:r>
        <w:r w:rsidR="00077195">
          <w:rPr>
            <w:noProof/>
            <w:webHidden/>
          </w:rPr>
          <w:fldChar w:fldCharType="separate"/>
        </w:r>
        <w:r w:rsidR="00077195">
          <w:rPr>
            <w:noProof/>
            <w:webHidden/>
          </w:rPr>
          <w:t>52</w:t>
        </w:r>
        <w:r w:rsidR="00077195">
          <w:rPr>
            <w:noProof/>
            <w:webHidden/>
          </w:rPr>
          <w:fldChar w:fldCharType="end"/>
        </w:r>
      </w:hyperlink>
    </w:p>
    <w:p w14:paraId="529CB476" w14:textId="0CDC4A8B"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61" w:history="1">
        <w:r w:rsidR="00077195" w:rsidRPr="00CD6008">
          <w:rPr>
            <w:rStyle w:val="Hyperlink"/>
            <w:noProof/>
          </w:rPr>
          <w:t>Figure 20 System Sequence Diagram Manage Project Create</w:t>
        </w:r>
        <w:r w:rsidR="00077195">
          <w:rPr>
            <w:noProof/>
            <w:webHidden/>
          </w:rPr>
          <w:tab/>
        </w:r>
        <w:r w:rsidR="00077195">
          <w:rPr>
            <w:noProof/>
            <w:webHidden/>
          </w:rPr>
          <w:fldChar w:fldCharType="begin"/>
        </w:r>
        <w:r w:rsidR="00077195">
          <w:rPr>
            <w:noProof/>
            <w:webHidden/>
          </w:rPr>
          <w:instrText xml:space="preserve"> PAGEREF _Toc156213861 \h </w:instrText>
        </w:r>
        <w:r w:rsidR="00077195">
          <w:rPr>
            <w:noProof/>
            <w:webHidden/>
          </w:rPr>
        </w:r>
        <w:r w:rsidR="00077195">
          <w:rPr>
            <w:noProof/>
            <w:webHidden/>
          </w:rPr>
          <w:fldChar w:fldCharType="separate"/>
        </w:r>
        <w:r w:rsidR="00077195">
          <w:rPr>
            <w:noProof/>
            <w:webHidden/>
          </w:rPr>
          <w:t>53</w:t>
        </w:r>
        <w:r w:rsidR="00077195">
          <w:rPr>
            <w:noProof/>
            <w:webHidden/>
          </w:rPr>
          <w:fldChar w:fldCharType="end"/>
        </w:r>
      </w:hyperlink>
    </w:p>
    <w:p w14:paraId="60C3EBBB" w14:textId="49762340"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62" w:history="1">
        <w:r w:rsidR="00077195" w:rsidRPr="00CD6008">
          <w:rPr>
            <w:rStyle w:val="Hyperlink"/>
            <w:noProof/>
          </w:rPr>
          <w:t>Figure 21 System Sequence Diagram Manage Project Approve</w:t>
        </w:r>
        <w:r w:rsidR="00077195">
          <w:rPr>
            <w:noProof/>
            <w:webHidden/>
          </w:rPr>
          <w:tab/>
        </w:r>
        <w:r w:rsidR="00077195">
          <w:rPr>
            <w:noProof/>
            <w:webHidden/>
          </w:rPr>
          <w:fldChar w:fldCharType="begin"/>
        </w:r>
        <w:r w:rsidR="00077195">
          <w:rPr>
            <w:noProof/>
            <w:webHidden/>
          </w:rPr>
          <w:instrText xml:space="preserve"> PAGEREF _Toc156213862 \h </w:instrText>
        </w:r>
        <w:r w:rsidR="00077195">
          <w:rPr>
            <w:noProof/>
            <w:webHidden/>
          </w:rPr>
        </w:r>
        <w:r w:rsidR="00077195">
          <w:rPr>
            <w:noProof/>
            <w:webHidden/>
          </w:rPr>
          <w:fldChar w:fldCharType="separate"/>
        </w:r>
        <w:r w:rsidR="00077195">
          <w:rPr>
            <w:noProof/>
            <w:webHidden/>
          </w:rPr>
          <w:t>54</w:t>
        </w:r>
        <w:r w:rsidR="00077195">
          <w:rPr>
            <w:noProof/>
            <w:webHidden/>
          </w:rPr>
          <w:fldChar w:fldCharType="end"/>
        </w:r>
      </w:hyperlink>
    </w:p>
    <w:p w14:paraId="57374F1B" w14:textId="0ED41CB3"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63" w:history="1">
        <w:r w:rsidR="00077195" w:rsidRPr="00CD6008">
          <w:rPr>
            <w:rStyle w:val="Hyperlink"/>
            <w:noProof/>
          </w:rPr>
          <w:t>Figure 22 System Sequence Diagram Manage Project Publish</w:t>
        </w:r>
        <w:r w:rsidR="00077195">
          <w:rPr>
            <w:noProof/>
            <w:webHidden/>
          </w:rPr>
          <w:tab/>
        </w:r>
        <w:r w:rsidR="00077195">
          <w:rPr>
            <w:noProof/>
            <w:webHidden/>
          </w:rPr>
          <w:fldChar w:fldCharType="begin"/>
        </w:r>
        <w:r w:rsidR="00077195">
          <w:rPr>
            <w:noProof/>
            <w:webHidden/>
          </w:rPr>
          <w:instrText xml:space="preserve"> PAGEREF _Toc156213863 \h </w:instrText>
        </w:r>
        <w:r w:rsidR="00077195">
          <w:rPr>
            <w:noProof/>
            <w:webHidden/>
          </w:rPr>
        </w:r>
        <w:r w:rsidR="00077195">
          <w:rPr>
            <w:noProof/>
            <w:webHidden/>
          </w:rPr>
          <w:fldChar w:fldCharType="separate"/>
        </w:r>
        <w:r w:rsidR="00077195">
          <w:rPr>
            <w:noProof/>
            <w:webHidden/>
          </w:rPr>
          <w:t>55</w:t>
        </w:r>
        <w:r w:rsidR="00077195">
          <w:rPr>
            <w:noProof/>
            <w:webHidden/>
          </w:rPr>
          <w:fldChar w:fldCharType="end"/>
        </w:r>
      </w:hyperlink>
    </w:p>
    <w:p w14:paraId="7FE2A768" w14:textId="7DFF21F3"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64" w:history="1">
        <w:r w:rsidR="00077195" w:rsidRPr="00CD6008">
          <w:rPr>
            <w:rStyle w:val="Hyperlink"/>
            <w:noProof/>
          </w:rPr>
          <w:t>Figure 23 System Sequence Diagram Manage Proofreading Request Create</w:t>
        </w:r>
        <w:r w:rsidR="00077195">
          <w:rPr>
            <w:noProof/>
            <w:webHidden/>
          </w:rPr>
          <w:tab/>
        </w:r>
        <w:r w:rsidR="00077195">
          <w:rPr>
            <w:noProof/>
            <w:webHidden/>
          </w:rPr>
          <w:fldChar w:fldCharType="begin"/>
        </w:r>
        <w:r w:rsidR="00077195">
          <w:rPr>
            <w:noProof/>
            <w:webHidden/>
          </w:rPr>
          <w:instrText xml:space="preserve"> PAGEREF _Toc156213864 \h </w:instrText>
        </w:r>
        <w:r w:rsidR="00077195">
          <w:rPr>
            <w:noProof/>
            <w:webHidden/>
          </w:rPr>
        </w:r>
        <w:r w:rsidR="00077195">
          <w:rPr>
            <w:noProof/>
            <w:webHidden/>
          </w:rPr>
          <w:fldChar w:fldCharType="separate"/>
        </w:r>
        <w:r w:rsidR="00077195">
          <w:rPr>
            <w:noProof/>
            <w:webHidden/>
          </w:rPr>
          <w:t>56</w:t>
        </w:r>
        <w:r w:rsidR="00077195">
          <w:rPr>
            <w:noProof/>
            <w:webHidden/>
          </w:rPr>
          <w:fldChar w:fldCharType="end"/>
        </w:r>
      </w:hyperlink>
    </w:p>
    <w:p w14:paraId="353D3080" w14:textId="08C86412"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65" w:history="1">
        <w:r w:rsidR="00077195" w:rsidRPr="00CD6008">
          <w:rPr>
            <w:rStyle w:val="Hyperlink"/>
            <w:noProof/>
          </w:rPr>
          <w:t>Figure 24 System Sequence Diagram Manage Proofreading Request Approve</w:t>
        </w:r>
        <w:r w:rsidR="00077195">
          <w:rPr>
            <w:noProof/>
            <w:webHidden/>
          </w:rPr>
          <w:tab/>
        </w:r>
        <w:r w:rsidR="00077195">
          <w:rPr>
            <w:noProof/>
            <w:webHidden/>
          </w:rPr>
          <w:fldChar w:fldCharType="begin"/>
        </w:r>
        <w:r w:rsidR="00077195">
          <w:rPr>
            <w:noProof/>
            <w:webHidden/>
          </w:rPr>
          <w:instrText xml:space="preserve"> PAGEREF _Toc156213865 \h </w:instrText>
        </w:r>
        <w:r w:rsidR="00077195">
          <w:rPr>
            <w:noProof/>
            <w:webHidden/>
          </w:rPr>
        </w:r>
        <w:r w:rsidR="00077195">
          <w:rPr>
            <w:noProof/>
            <w:webHidden/>
          </w:rPr>
          <w:fldChar w:fldCharType="separate"/>
        </w:r>
        <w:r w:rsidR="00077195">
          <w:rPr>
            <w:noProof/>
            <w:webHidden/>
          </w:rPr>
          <w:t>57</w:t>
        </w:r>
        <w:r w:rsidR="00077195">
          <w:rPr>
            <w:noProof/>
            <w:webHidden/>
          </w:rPr>
          <w:fldChar w:fldCharType="end"/>
        </w:r>
      </w:hyperlink>
    </w:p>
    <w:p w14:paraId="077A71C0" w14:textId="134E04BC"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66" w:history="1">
        <w:r w:rsidR="00077195" w:rsidRPr="00CD6008">
          <w:rPr>
            <w:rStyle w:val="Hyperlink"/>
            <w:noProof/>
          </w:rPr>
          <w:t>Figure 25 System Sequence Diagram Manage Proofreading Request Assign</w:t>
        </w:r>
        <w:r w:rsidR="00077195">
          <w:rPr>
            <w:noProof/>
            <w:webHidden/>
          </w:rPr>
          <w:tab/>
        </w:r>
        <w:r w:rsidR="00077195">
          <w:rPr>
            <w:noProof/>
            <w:webHidden/>
          </w:rPr>
          <w:fldChar w:fldCharType="begin"/>
        </w:r>
        <w:r w:rsidR="00077195">
          <w:rPr>
            <w:noProof/>
            <w:webHidden/>
          </w:rPr>
          <w:instrText xml:space="preserve"> PAGEREF _Toc156213866 \h </w:instrText>
        </w:r>
        <w:r w:rsidR="00077195">
          <w:rPr>
            <w:noProof/>
            <w:webHidden/>
          </w:rPr>
        </w:r>
        <w:r w:rsidR="00077195">
          <w:rPr>
            <w:noProof/>
            <w:webHidden/>
          </w:rPr>
          <w:fldChar w:fldCharType="separate"/>
        </w:r>
        <w:r w:rsidR="00077195">
          <w:rPr>
            <w:noProof/>
            <w:webHidden/>
          </w:rPr>
          <w:t>58</w:t>
        </w:r>
        <w:r w:rsidR="00077195">
          <w:rPr>
            <w:noProof/>
            <w:webHidden/>
          </w:rPr>
          <w:fldChar w:fldCharType="end"/>
        </w:r>
      </w:hyperlink>
    </w:p>
    <w:p w14:paraId="7F6A7EA8" w14:textId="7DEC7DE0"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67" w:history="1">
        <w:r w:rsidR="00077195" w:rsidRPr="00CD6008">
          <w:rPr>
            <w:rStyle w:val="Hyperlink"/>
            <w:noProof/>
          </w:rPr>
          <w:t>Figure 26 System Sequence Diagram Manage User</w:t>
        </w:r>
        <w:r w:rsidR="00077195">
          <w:rPr>
            <w:noProof/>
            <w:webHidden/>
          </w:rPr>
          <w:tab/>
        </w:r>
        <w:r w:rsidR="00077195">
          <w:rPr>
            <w:noProof/>
            <w:webHidden/>
          </w:rPr>
          <w:fldChar w:fldCharType="begin"/>
        </w:r>
        <w:r w:rsidR="00077195">
          <w:rPr>
            <w:noProof/>
            <w:webHidden/>
          </w:rPr>
          <w:instrText xml:space="preserve"> PAGEREF _Toc156213867 \h </w:instrText>
        </w:r>
        <w:r w:rsidR="00077195">
          <w:rPr>
            <w:noProof/>
            <w:webHidden/>
          </w:rPr>
        </w:r>
        <w:r w:rsidR="00077195">
          <w:rPr>
            <w:noProof/>
            <w:webHidden/>
          </w:rPr>
          <w:fldChar w:fldCharType="separate"/>
        </w:r>
        <w:r w:rsidR="00077195">
          <w:rPr>
            <w:noProof/>
            <w:webHidden/>
          </w:rPr>
          <w:t>59</w:t>
        </w:r>
        <w:r w:rsidR="00077195">
          <w:rPr>
            <w:noProof/>
            <w:webHidden/>
          </w:rPr>
          <w:fldChar w:fldCharType="end"/>
        </w:r>
      </w:hyperlink>
    </w:p>
    <w:p w14:paraId="3389DDCE" w14:textId="21DD08B3"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68" w:history="1">
        <w:r w:rsidR="00077195" w:rsidRPr="00CD6008">
          <w:rPr>
            <w:rStyle w:val="Hyperlink"/>
            <w:noProof/>
          </w:rPr>
          <w:t>Figure 27 System Sequence Diagram Generate Report</w:t>
        </w:r>
        <w:r w:rsidR="00077195">
          <w:rPr>
            <w:noProof/>
            <w:webHidden/>
          </w:rPr>
          <w:tab/>
        </w:r>
        <w:r w:rsidR="00077195">
          <w:rPr>
            <w:noProof/>
            <w:webHidden/>
          </w:rPr>
          <w:fldChar w:fldCharType="begin"/>
        </w:r>
        <w:r w:rsidR="00077195">
          <w:rPr>
            <w:noProof/>
            <w:webHidden/>
          </w:rPr>
          <w:instrText xml:space="preserve"> PAGEREF _Toc156213868 \h </w:instrText>
        </w:r>
        <w:r w:rsidR="00077195">
          <w:rPr>
            <w:noProof/>
            <w:webHidden/>
          </w:rPr>
        </w:r>
        <w:r w:rsidR="00077195">
          <w:rPr>
            <w:noProof/>
            <w:webHidden/>
          </w:rPr>
          <w:fldChar w:fldCharType="separate"/>
        </w:r>
        <w:r w:rsidR="00077195">
          <w:rPr>
            <w:noProof/>
            <w:webHidden/>
          </w:rPr>
          <w:t>60</w:t>
        </w:r>
        <w:r w:rsidR="00077195">
          <w:rPr>
            <w:noProof/>
            <w:webHidden/>
          </w:rPr>
          <w:fldChar w:fldCharType="end"/>
        </w:r>
      </w:hyperlink>
    </w:p>
    <w:p w14:paraId="4B0EFB88" w14:textId="12864869"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69" w:history="1">
        <w:r w:rsidR="00077195" w:rsidRPr="00CD6008">
          <w:rPr>
            <w:rStyle w:val="Hyperlink"/>
            <w:noProof/>
          </w:rPr>
          <w:t>Figure 28 System Sequence Diagram Access System</w:t>
        </w:r>
        <w:r w:rsidR="00077195">
          <w:rPr>
            <w:noProof/>
            <w:webHidden/>
          </w:rPr>
          <w:tab/>
        </w:r>
        <w:r w:rsidR="00077195">
          <w:rPr>
            <w:noProof/>
            <w:webHidden/>
          </w:rPr>
          <w:fldChar w:fldCharType="begin"/>
        </w:r>
        <w:r w:rsidR="00077195">
          <w:rPr>
            <w:noProof/>
            <w:webHidden/>
          </w:rPr>
          <w:instrText xml:space="preserve"> PAGEREF _Toc156213869 \h </w:instrText>
        </w:r>
        <w:r w:rsidR="00077195">
          <w:rPr>
            <w:noProof/>
            <w:webHidden/>
          </w:rPr>
        </w:r>
        <w:r w:rsidR="00077195">
          <w:rPr>
            <w:noProof/>
            <w:webHidden/>
          </w:rPr>
          <w:fldChar w:fldCharType="separate"/>
        </w:r>
        <w:r w:rsidR="00077195">
          <w:rPr>
            <w:noProof/>
            <w:webHidden/>
          </w:rPr>
          <w:t>60</w:t>
        </w:r>
        <w:r w:rsidR="00077195">
          <w:rPr>
            <w:noProof/>
            <w:webHidden/>
          </w:rPr>
          <w:fldChar w:fldCharType="end"/>
        </w:r>
      </w:hyperlink>
    </w:p>
    <w:p w14:paraId="18D46620" w14:textId="55AE2ED9"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70" w:history="1">
        <w:r w:rsidR="00077195" w:rsidRPr="00CD6008">
          <w:rPr>
            <w:rStyle w:val="Hyperlink"/>
            <w:noProof/>
          </w:rPr>
          <w:t>Figure 29 Package diagram</w:t>
        </w:r>
        <w:r w:rsidR="00077195">
          <w:rPr>
            <w:noProof/>
            <w:webHidden/>
          </w:rPr>
          <w:tab/>
        </w:r>
        <w:r w:rsidR="00077195">
          <w:rPr>
            <w:noProof/>
            <w:webHidden/>
          </w:rPr>
          <w:fldChar w:fldCharType="begin"/>
        </w:r>
        <w:r w:rsidR="00077195">
          <w:rPr>
            <w:noProof/>
            <w:webHidden/>
          </w:rPr>
          <w:instrText xml:space="preserve"> PAGEREF _Toc156213870 \h </w:instrText>
        </w:r>
        <w:r w:rsidR="00077195">
          <w:rPr>
            <w:noProof/>
            <w:webHidden/>
          </w:rPr>
        </w:r>
        <w:r w:rsidR="00077195">
          <w:rPr>
            <w:noProof/>
            <w:webHidden/>
          </w:rPr>
          <w:fldChar w:fldCharType="separate"/>
        </w:r>
        <w:r w:rsidR="00077195">
          <w:rPr>
            <w:noProof/>
            <w:webHidden/>
          </w:rPr>
          <w:t>61</w:t>
        </w:r>
        <w:r w:rsidR="00077195">
          <w:rPr>
            <w:noProof/>
            <w:webHidden/>
          </w:rPr>
          <w:fldChar w:fldCharType="end"/>
        </w:r>
      </w:hyperlink>
    </w:p>
    <w:p w14:paraId="275EABAC" w14:textId="10CC1682"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71" w:history="1">
        <w:r w:rsidR="00077195" w:rsidRPr="00CD6008">
          <w:rPr>
            <w:rStyle w:val="Hyperlink"/>
            <w:noProof/>
          </w:rPr>
          <w:t>Figure 30 Component Diagram</w:t>
        </w:r>
        <w:r w:rsidR="00077195">
          <w:rPr>
            <w:noProof/>
            <w:webHidden/>
          </w:rPr>
          <w:tab/>
        </w:r>
        <w:r w:rsidR="00077195">
          <w:rPr>
            <w:noProof/>
            <w:webHidden/>
          </w:rPr>
          <w:fldChar w:fldCharType="begin"/>
        </w:r>
        <w:r w:rsidR="00077195">
          <w:rPr>
            <w:noProof/>
            <w:webHidden/>
          </w:rPr>
          <w:instrText xml:space="preserve"> PAGEREF _Toc156213871 \h </w:instrText>
        </w:r>
        <w:r w:rsidR="00077195">
          <w:rPr>
            <w:noProof/>
            <w:webHidden/>
          </w:rPr>
        </w:r>
        <w:r w:rsidR="00077195">
          <w:rPr>
            <w:noProof/>
            <w:webHidden/>
          </w:rPr>
          <w:fldChar w:fldCharType="separate"/>
        </w:r>
        <w:r w:rsidR="00077195">
          <w:rPr>
            <w:noProof/>
            <w:webHidden/>
          </w:rPr>
          <w:t>61</w:t>
        </w:r>
        <w:r w:rsidR="00077195">
          <w:rPr>
            <w:noProof/>
            <w:webHidden/>
          </w:rPr>
          <w:fldChar w:fldCharType="end"/>
        </w:r>
      </w:hyperlink>
    </w:p>
    <w:p w14:paraId="75ECBB59" w14:textId="0680420D"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72" w:history="1">
        <w:r w:rsidR="00077195" w:rsidRPr="00CD6008">
          <w:rPr>
            <w:rStyle w:val="Hyperlink"/>
            <w:noProof/>
          </w:rPr>
          <w:t>Figure 31 Deployment Diagram</w:t>
        </w:r>
        <w:r w:rsidR="00077195">
          <w:rPr>
            <w:noProof/>
            <w:webHidden/>
          </w:rPr>
          <w:tab/>
        </w:r>
        <w:r w:rsidR="00077195">
          <w:rPr>
            <w:noProof/>
            <w:webHidden/>
          </w:rPr>
          <w:fldChar w:fldCharType="begin"/>
        </w:r>
        <w:r w:rsidR="00077195">
          <w:rPr>
            <w:noProof/>
            <w:webHidden/>
          </w:rPr>
          <w:instrText xml:space="preserve"> PAGEREF _Toc156213872 \h </w:instrText>
        </w:r>
        <w:r w:rsidR="00077195">
          <w:rPr>
            <w:noProof/>
            <w:webHidden/>
          </w:rPr>
        </w:r>
        <w:r w:rsidR="00077195">
          <w:rPr>
            <w:noProof/>
            <w:webHidden/>
          </w:rPr>
          <w:fldChar w:fldCharType="separate"/>
        </w:r>
        <w:r w:rsidR="00077195">
          <w:rPr>
            <w:noProof/>
            <w:webHidden/>
          </w:rPr>
          <w:t>62</w:t>
        </w:r>
        <w:r w:rsidR="00077195">
          <w:rPr>
            <w:noProof/>
            <w:webHidden/>
          </w:rPr>
          <w:fldChar w:fldCharType="end"/>
        </w:r>
      </w:hyperlink>
    </w:p>
    <w:p w14:paraId="15DC4BAE" w14:textId="4A1B8DB1"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73" w:history="1">
        <w:r w:rsidR="00077195" w:rsidRPr="00CD6008">
          <w:rPr>
            <w:rStyle w:val="Hyperlink"/>
            <w:noProof/>
          </w:rPr>
          <w:t>Figure 32 State Machine Diagram Proofreading Approval</w:t>
        </w:r>
        <w:r w:rsidR="00077195">
          <w:rPr>
            <w:noProof/>
            <w:webHidden/>
          </w:rPr>
          <w:tab/>
        </w:r>
        <w:r w:rsidR="00077195">
          <w:rPr>
            <w:noProof/>
            <w:webHidden/>
          </w:rPr>
          <w:fldChar w:fldCharType="begin"/>
        </w:r>
        <w:r w:rsidR="00077195">
          <w:rPr>
            <w:noProof/>
            <w:webHidden/>
          </w:rPr>
          <w:instrText xml:space="preserve"> PAGEREF _Toc156213873 \h </w:instrText>
        </w:r>
        <w:r w:rsidR="00077195">
          <w:rPr>
            <w:noProof/>
            <w:webHidden/>
          </w:rPr>
        </w:r>
        <w:r w:rsidR="00077195">
          <w:rPr>
            <w:noProof/>
            <w:webHidden/>
          </w:rPr>
          <w:fldChar w:fldCharType="separate"/>
        </w:r>
        <w:r w:rsidR="00077195">
          <w:rPr>
            <w:noProof/>
            <w:webHidden/>
          </w:rPr>
          <w:t>63</w:t>
        </w:r>
        <w:r w:rsidR="00077195">
          <w:rPr>
            <w:noProof/>
            <w:webHidden/>
          </w:rPr>
          <w:fldChar w:fldCharType="end"/>
        </w:r>
      </w:hyperlink>
    </w:p>
    <w:p w14:paraId="3F501FE9" w14:textId="3D197254"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74" w:history="1">
        <w:r w:rsidR="00077195" w:rsidRPr="00CD6008">
          <w:rPr>
            <w:rStyle w:val="Hyperlink"/>
            <w:noProof/>
          </w:rPr>
          <w:t>Figure 33 State Machine Diagram Project Approval</w:t>
        </w:r>
        <w:r w:rsidR="00077195">
          <w:rPr>
            <w:noProof/>
            <w:webHidden/>
          </w:rPr>
          <w:tab/>
        </w:r>
        <w:r w:rsidR="00077195">
          <w:rPr>
            <w:noProof/>
            <w:webHidden/>
          </w:rPr>
          <w:fldChar w:fldCharType="begin"/>
        </w:r>
        <w:r w:rsidR="00077195">
          <w:rPr>
            <w:noProof/>
            <w:webHidden/>
          </w:rPr>
          <w:instrText xml:space="preserve"> PAGEREF _Toc156213874 \h </w:instrText>
        </w:r>
        <w:r w:rsidR="00077195">
          <w:rPr>
            <w:noProof/>
            <w:webHidden/>
          </w:rPr>
        </w:r>
        <w:r w:rsidR="00077195">
          <w:rPr>
            <w:noProof/>
            <w:webHidden/>
          </w:rPr>
          <w:fldChar w:fldCharType="separate"/>
        </w:r>
        <w:r w:rsidR="00077195">
          <w:rPr>
            <w:noProof/>
            <w:webHidden/>
          </w:rPr>
          <w:t>63</w:t>
        </w:r>
        <w:r w:rsidR="00077195">
          <w:rPr>
            <w:noProof/>
            <w:webHidden/>
          </w:rPr>
          <w:fldChar w:fldCharType="end"/>
        </w:r>
      </w:hyperlink>
    </w:p>
    <w:p w14:paraId="7FE51557" w14:textId="745678EF"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75" w:history="1">
        <w:r w:rsidR="00077195" w:rsidRPr="00CD6008">
          <w:rPr>
            <w:rStyle w:val="Hyperlink"/>
            <w:noProof/>
          </w:rPr>
          <w:t>Figure 34 Login page</w:t>
        </w:r>
        <w:r w:rsidR="00077195">
          <w:rPr>
            <w:noProof/>
            <w:webHidden/>
          </w:rPr>
          <w:tab/>
        </w:r>
        <w:r w:rsidR="00077195">
          <w:rPr>
            <w:noProof/>
            <w:webHidden/>
          </w:rPr>
          <w:fldChar w:fldCharType="begin"/>
        </w:r>
        <w:r w:rsidR="00077195">
          <w:rPr>
            <w:noProof/>
            <w:webHidden/>
          </w:rPr>
          <w:instrText xml:space="preserve"> PAGEREF _Toc156213875 \h </w:instrText>
        </w:r>
        <w:r w:rsidR="00077195">
          <w:rPr>
            <w:noProof/>
            <w:webHidden/>
          </w:rPr>
        </w:r>
        <w:r w:rsidR="00077195">
          <w:rPr>
            <w:noProof/>
            <w:webHidden/>
          </w:rPr>
          <w:fldChar w:fldCharType="separate"/>
        </w:r>
        <w:r w:rsidR="00077195">
          <w:rPr>
            <w:noProof/>
            <w:webHidden/>
          </w:rPr>
          <w:t>65</w:t>
        </w:r>
        <w:r w:rsidR="00077195">
          <w:rPr>
            <w:noProof/>
            <w:webHidden/>
          </w:rPr>
          <w:fldChar w:fldCharType="end"/>
        </w:r>
      </w:hyperlink>
    </w:p>
    <w:p w14:paraId="1270B9CC" w14:textId="5757A33B"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76" w:history="1">
        <w:r w:rsidR="00077195" w:rsidRPr="00CD6008">
          <w:rPr>
            <w:rStyle w:val="Hyperlink"/>
            <w:noProof/>
          </w:rPr>
          <w:t>Figure 35 Registration page</w:t>
        </w:r>
        <w:r w:rsidR="00077195">
          <w:rPr>
            <w:noProof/>
            <w:webHidden/>
          </w:rPr>
          <w:tab/>
        </w:r>
        <w:r w:rsidR="00077195">
          <w:rPr>
            <w:noProof/>
            <w:webHidden/>
          </w:rPr>
          <w:fldChar w:fldCharType="begin"/>
        </w:r>
        <w:r w:rsidR="00077195">
          <w:rPr>
            <w:noProof/>
            <w:webHidden/>
          </w:rPr>
          <w:instrText xml:space="preserve"> PAGEREF _Toc156213876 \h </w:instrText>
        </w:r>
        <w:r w:rsidR="00077195">
          <w:rPr>
            <w:noProof/>
            <w:webHidden/>
          </w:rPr>
        </w:r>
        <w:r w:rsidR="00077195">
          <w:rPr>
            <w:noProof/>
            <w:webHidden/>
          </w:rPr>
          <w:fldChar w:fldCharType="separate"/>
        </w:r>
        <w:r w:rsidR="00077195">
          <w:rPr>
            <w:noProof/>
            <w:webHidden/>
          </w:rPr>
          <w:t>65</w:t>
        </w:r>
        <w:r w:rsidR="00077195">
          <w:rPr>
            <w:noProof/>
            <w:webHidden/>
          </w:rPr>
          <w:fldChar w:fldCharType="end"/>
        </w:r>
      </w:hyperlink>
    </w:p>
    <w:p w14:paraId="09947F16" w14:textId="493DD199"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77" w:history="1">
        <w:r w:rsidR="00077195" w:rsidRPr="00CD6008">
          <w:rPr>
            <w:rStyle w:val="Hyperlink"/>
            <w:noProof/>
          </w:rPr>
          <w:t>Figure 36 Email verification</w:t>
        </w:r>
        <w:r w:rsidR="00077195">
          <w:rPr>
            <w:noProof/>
            <w:webHidden/>
          </w:rPr>
          <w:tab/>
        </w:r>
        <w:r w:rsidR="00077195">
          <w:rPr>
            <w:noProof/>
            <w:webHidden/>
          </w:rPr>
          <w:fldChar w:fldCharType="begin"/>
        </w:r>
        <w:r w:rsidR="00077195">
          <w:rPr>
            <w:noProof/>
            <w:webHidden/>
          </w:rPr>
          <w:instrText xml:space="preserve"> PAGEREF _Toc156213877 \h </w:instrText>
        </w:r>
        <w:r w:rsidR="00077195">
          <w:rPr>
            <w:noProof/>
            <w:webHidden/>
          </w:rPr>
        </w:r>
        <w:r w:rsidR="00077195">
          <w:rPr>
            <w:noProof/>
            <w:webHidden/>
          </w:rPr>
          <w:fldChar w:fldCharType="separate"/>
        </w:r>
        <w:r w:rsidR="00077195">
          <w:rPr>
            <w:noProof/>
            <w:webHidden/>
          </w:rPr>
          <w:t>66</w:t>
        </w:r>
        <w:r w:rsidR="00077195">
          <w:rPr>
            <w:noProof/>
            <w:webHidden/>
          </w:rPr>
          <w:fldChar w:fldCharType="end"/>
        </w:r>
      </w:hyperlink>
    </w:p>
    <w:p w14:paraId="20DC1668" w14:textId="20339362"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78" w:history="1">
        <w:r w:rsidR="00077195" w:rsidRPr="00CD6008">
          <w:rPr>
            <w:rStyle w:val="Hyperlink"/>
            <w:noProof/>
          </w:rPr>
          <w:t>Figure 37 Projects page</w:t>
        </w:r>
        <w:r w:rsidR="00077195">
          <w:rPr>
            <w:noProof/>
            <w:webHidden/>
          </w:rPr>
          <w:tab/>
        </w:r>
        <w:r w:rsidR="00077195">
          <w:rPr>
            <w:noProof/>
            <w:webHidden/>
          </w:rPr>
          <w:fldChar w:fldCharType="begin"/>
        </w:r>
        <w:r w:rsidR="00077195">
          <w:rPr>
            <w:noProof/>
            <w:webHidden/>
          </w:rPr>
          <w:instrText xml:space="preserve"> PAGEREF _Toc156213878 \h </w:instrText>
        </w:r>
        <w:r w:rsidR="00077195">
          <w:rPr>
            <w:noProof/>
            <w:webHidden/>
          </w:rPr>
        </w:r>
        <w:r w:rsidR="00077195">
          <w:rPr>
            <w:noProof/>
            <w:webHidden/>
          </w:rPr>
          <w:fldChar w:fldCharType="separate"/>
        </w:r>
        <w:r w:rsidR="00077195">
          <w:rPr>
            <w:noProof/>
            <w:webHidden/>
          </w:rPr>
          <w:t>67</w:t>
        </w:r>
        <w:r w:rsidR="00077195">
          <w:rPr>
            <w:noProof/>
            <w:webHidden/>
          </w:rPr>
          <w:fldChar w:fldCharType="end"/>
        </w:r>
      </w:hyperlink>
    </w:p>
    <w:p w14:paraId="36545C17" w14:textId="54B53E0C"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79" w:history="1">
        <w:r w:rsidR="00077195" w:rsidRPr="00CD6008">
          <w:rPr>
            <w:rStyle w:val="Hyperlink"/>
            <w:noProof/>
          </w:rPr>
          <w:t>Figure 38 Create project page</w:t>
        </w:r>
        <w:r w:rsidR="00077195">
          <w:rPr>
            <w:noProof/>
            <w:webHidden/>
          </w:rPr>
          <w:tab/>
        </w:r>
        <w:r w:rsidR="00077195">
          <w:rPr>
            <w:noProof/>
            <w:webHidden/>
          </w:rPr>
          <w:fldChar w:fldCharType="begin"/>
        </w:r>
        <w:r w:rsidR="00077195">
          <w:rPr>
            <w:noProof/>
            <w:webHidden/>
          </w:rPr>
          <w:instrText xml:space="preserve"> PAGEREF _Toc156213879 \h </w:instrText>
        </w:r>
        <w:r w:rsidR="00077195">
          <w:rPr>
            <w:noProof/>
            <w:webHidden/>
          </w:rPr>
        </w:r>
        <w:r w:rsidR="00077195">
          <w:rPr>
            <w:noProof/>
            <w:webHidden/>
          </w:rPr>
          <w:fldChar w:fldCharType="separate"/>
        </w:r>
        <w:r w:rsidR="00077195">
          <w:rPr>
            <w:noProof/>
            <w:webHidden/>
          </w:rPr>
          <w:t>67</w:t>
        </w:r>
        <w:r w:rsidR="00077195">
          <w:rPr>
            <w:noProof/>
            <w:webHidden/>
          </w:rPr>
          <w:fldChar w:fldCharType="end"/>
        </w:r>
      </w:hyperlink>
    </w:p>
    <w:p w14:paraId="5D5D9CB2" w14:textId="78B31C38"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80" w:history="1">
        <w:r w:rsidR="00077195" w:rsidRPr="00CD6008">
          <w:rPr>
            <w:rStyle w:val="Hyperlink"/>
            <w:noProof/>
          </w:rPr>
          <w:t>Figure 39 Gantt Chart</w:t>
        </w:r>
        <w:r w:rsidR="00077195">
          <w:rPr>
            <w:noProof/>
            <w:webHidden/>
          </w:rPr>
          <w:tab/>
        </w:r>
        <w:r w:rsidR="00077195">
          <w:rPr>
            <w:noProof/>
            <w:webHidden/>
          </w:rPr>
          <w:fldChar w:fldCharType="begin"/>
        </w:r>
        <w:r w:rsidR="00077195">
          <w:rPr>
            <w:noProof/>
            <w:webHidden/>
          </w:rPr>
          <w:instrText xml:space="preserve"> PAGEREF _Toc156213880 \h </w:instrText>
        </w:r>
        <w:r w:rsidR="00077195">
          <w:rPr>
            <w:noProof/>
            <w:webHidden/>
          </w:rPr>
        </w:r>
        <w:r w:rsidR="00077195">
          <w:rPr>
            <w:noProof/>
            <w:webHidden/>
          </w:rPr>
          <w:fldChar w:fldCharType="separate"/>
        </w:r>
        <w:r w:rsidR="00077195">
          <w:rPr>
            <w:noProof/>
            <w:webHidden/>
          </w:rPr>
          <w:t>71</w:t>
        </w:r>
        <w:r w:rsidR="00077195">
          <w:rPr>
            <w:noProof/>
            <w:webHidden/>
          </w:rPr>
          <w:fldChar w:fldCharType="end"/>
        </w:r>
      </w:hyperlink>
    </w:p>
    <w:p w14:paraId="6B51374C" w14:textId="49989F1A"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81" w:history="1">
        <w:r w:rsidR="00077195" w:rsidRPr="00CD6008">
          <w:rPr>
            <w:rStyle w:val="Hyperlink"/>
            <w:noProof/>
          </w:rPr>
          <w:t>Figure 40 SNTSDEV Gantt Chart</w:t>
        </w:r>
        <w:r w:rsidR="00077195">
          <w:rPr>
            <w:noProof/>
            <w:webHidden/>
          </w:rPr>
          <w:tab/>
        </w:r>
        <w:r w:rsidR="00077195">
          <w:rPr>
            <w:noProof/>
            <w:webHidden/>
          </w:rPr>
          <w:fldChar w:fldCharType="begin"/>
        </w:r>
        <w:r w:rsidR="00077195">
          <w:rPr>
            <w:noProof/>
            <w:webHidden/>
          </w:rPr>
          <w:instrText xml:space="preserve"> PAGEREF _Toc156213881 \h </w:instrText>
        </w:r>
        <w:r w:rsidR="00077195">
          <w:rPr>
            <w:noProof/>
            <w:webHidden/>
          </w:rPr>
        </w:r>
        <w:r w:rsidR="00077195">
          <w:rPr>
            <w:noProof/>
            <w:webHidden/>
          </w:rPr>
          <w:fldChar w:fldCharType="separate"/>
        </w:r>
        <w:r w:rsidR="00077195">
          <w:rPr>
            <w:noProof/>
            <w:webHidden/>
          </w:rPr>
          <w:t>71</w:t>
        </w:r>
        <w:r w:rsidR="00077195">
          <w:rPr>
            <w:noProof/>
            <w:webHidden/>
          </w:rPr>
          <w:fldChar w:fldCharType="end"/>
        </w:r>
      </w:hyperlink>
    </w:p>
    <w:p w14:paraId="25C34843" w14:textId="4DE0DABB"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82" w:history="1">
        <w:r w:rsidR="00077195" w:rsidRPr="00CD6008">
          <w:rPr>
            <w:rStyle w:val="Hyperlink"/>
            <w:noProof/>
          </w:rPr>
          <w:t>Figure 41 SSYADD Gantt Chart</w:t>
        </w:r>
        <w:r w:rsidR="00077195">
          <w:rPr>
            <w:noProof/>
            <w:webHidden/>
          </w:rPr>
          <w:tab/>
        </w:r>
        <w:r w:rsidR="00077195">
          <w:rPr>
            <w:noProof/>
            <w:webHidden/>
          </w:rPr>
          <w:fldChar w:fldCharType="begin"/>
        </w:r>
        <w:r w:rsidR="00077195">
          <w:rPr>
            <w:noProof/>
            <w:webHidden/>
          </w:rPr>
          <w:instrText xml:space="preserve"> PAGEREF _Toc156213882 \h </w:instrText>
        </w:r>
        <w:r w:rsidR="00077195">
          <w:rPr>
            <w:noProof/>
            <w:webHidden/>
          </w:rPr>
        </w:r>
        <w:r w:rsidR="00077195">
          <w:rPr>
            <w:noProof/>
            <w:webHidden/>
          </w:rPr>
          <w:fldChar w:fldCharType="separate"/>
        </w:r>
        <w:r w:rsidR="00077195">
          <w:rPr>
            <w:noProof/>
            <w:webHidden/>
          </w:rPr>
          <w:t>71</w:t>
        </w:r>
        <w:r w:rsidR="00077195">
          <w:rPr>
            <w:noProof/>
            <w:webHidden/>
          </w:rPr>
          <w:fldChar w:fldCharType="end"/>
        </w:r>
      </w:hyperlink>
    </w:p>
    <w:p w14:paraId="4FB7EA50" w14:textId="47E078B0"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83" w:history="1">
        <w:r w:rsidR="00077195" w:rsidRPr="00CD6008">
          <w:rPr>
            <w:rStyle w:val="Hyperlink"/>
            <w:noProof/>
          </w:rPr>
          <w:t>Figure 42 SNTSDEV Gantt Chart</w:t>
        </w:r>
        <w:r w:rsidR="00077195">
          <w:rPr>
            <w:noProof/>
            <w:webHidden/>
          </w:rPr>
          <w:tab/>
        </w:r>
        <w:r w:rsidR="00077195">
          <w:rPr>
            <w:noProof/>
            <w:webHidden/>
          </w:rPr>
          <w:fldChar w:fldCharType="begin"/>
        </w:r>
        <w:r w:rsidR="00077195">
          <w:rPr>
            <w:noProof/>
            <w:webHidden/>
          </w:rPr>
          <w:instrText xml:space="preserve"> PAGEREF _Toc156213883 \h </w:instrText>
        </w:r>
        <w:r w:rsidR="00077195">
          <w:rPr>
            <w:noProof/>
            <w:webHidden/>
          </w:rPr>
        </w:r>
        <w:r w:rsidR="00077195">
          <w:rPr>
            <w:noProof/>
            <w:webHidden/>
          </w:rPr>
          <w:fldChar w:fldCharType="separate"/>
        </w:r>
        <w:r w:rsidR="00077195">
          <w:rPr>
            <w:noProof/>
            <w:webHidden/>
          </w:rPr>
          <w:t>72</w:t>
        </w:r>
        <w:r w:rsidR="00077195">
          <w:rPr>
            <w:noProof/>
            <w:webHidden/>
          </w:rPr>
          <w:fldChar w:fldCharType="end"/>
        </w:r>
      </w:hyperlink>
    </w:p>
    <w:p w14:paraId="692819CA" w14:textId="5DA4CCD6" w:rsidR="0065536F" w:rsidRDefault="00077195" w:rsidP="008C3B20">
      <w:pPr>
        <w:pStyle w:val="Heading1"/>
        <w:sectPr w:rsidR="0065536F" w:rsidSect="00EB1638">
          <w:pgSz w:w="12240" w:h="15840"/>
          <w:pgMar w:top="1440" w:right="1440" w:bottom="1440" w:left="1440" w:header="708" w:footer="708" w:gutter="0"/>
          <w:pgNumType w:fmt="lowerRoman"/>
          <w:cols w:space="708"/>
          <w:docGrid w:linePitch="360"/>
        </w:sectPr>
      </w:pPr>
      <w:r>
        <w:fldChar w:fldCharType="end"/>
      </w:r>
    </w:p>
    <w:p w14:paraId="75CBF3D2" w14:textId="18B3A86B" w:rsidR="0065536F" w:rsidRDefault="000E3781" w:rsidP="004A4D82">
      <w:pPr>
        <w:pStyle w:val="Heading1"/>
      </w:pPr>
      <w:bookmarkStart w:id="3" w:name="_Toc135911825"/>
      <w:bookmarkStart w:id="4" w:name="_Toc156213735"/>
      <w:r>
        <w:lastRenderedPageBreak/>
        <w:t>List of Tables</w:t>
      </w:r>
      <w:bookmarkEnd w:id="3"/>
      <w:bookmarkEnd w:id="4"/>
    </w:p>
    <w:p w14:paraId="20E419C1" w14:textId="77777777" w:rsidR="00077195" w:rsidRDefault="00000000" w:rsidP="004A4D82">
      <w:pPr>
        <w:pStyle w:val="TableofFigures"/>
        <w:tabs>
          <w:tab w:val="right" w:leader="dot" w:pos="9350"/>
        </w:tabs>
        <w:rPr>
          <w:noProof/>
        </w:rPr>
      </w:pPr>
      <w:hyperlink w:anchor="_Toc151358492" w:history="1">
        <w:r w:rsidR="004A4D82" w:rsidRPr="0094604D">
          <w:rPr>
            <w:rStyle w:val="Hyperlink"/>
            <w:color w:val="auto"/>
            <w:u w:val="none"/>
          </w:rPr>
          <w:t>Table 1 Business process</w:t>
        </w:r>
        <w:r w:rsidR="004A4D82">
          <w:rPr>
            <w:noProof/>
            <w:webHidden/>
          </w:rPr>
          <w:tab/>
        </w:r>
        <w:r w:rsidR="004A4D82">
          <w:rPr>
            <w:noProof/>
            <w:webHidden/>
          </w:rPr>
          <w:fldChar w:fldCharType="begin"/>
        </w:r>
        <w:r w:rsidR="004A4D82">
          <w:rPr>
            <w:noProof/>
            <w:webHidden/>
          </w:rPr>
          <w:instrText xml:space="preserve"> PAGEREF _Toc151358492 \h </w:instrText>
        </w:r>
        <w:r w:rsidR="004A4D82">
          <w:rPr>
            <w:noProof/>
            <w:webHidden/>
          </w:rPr>
        </w:r>
        <w:r w:rsidR="004A4D82">
          <w:rPr>
            <w:noProof/>
            <w:webHidden/>
          </w:rPr>
          <w:fldChar w:fldCharType="separate"/>
        </w:r>
        <w:r w:rsidR="004A4D82">
          <w:rPr>
            <w:noProof/>
            <w:webHidden/>
          </w:rPr>
          <w:t>17</w:t>
        </w:r>
        <w:r w:rsidR="004A4D82">
          <w:rPr>
            <w:noProof/>
            <w:webHidden/>
          </w:rPr>
          <w:fldChar w:fldCharType="end"/>
        </w:r>
      </w:hyperlink>
      <w:r w:rsidR="004A4D82">
        <w:fldChar w:fldCharType="begin"/>
      </w:r>
      <w:r w:rsidR="004A4D82">
        <w:instrText xml:space="preserve"> TOC \h \z \c "Table" </w:instrText>
      </w:r>
      <w:r w:rsidR="004A4D82">
        <w:fldChar w:fldCharType="separate"/>
      </w:r>
    </w:p>
    <w:p w14:paraId="69BCC90B" w14:textId="07B8DDFA"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84" w:history="1">
        <w:r w:rsidR="00077195" w:rsidRPr="00D0542B">
          <w:rPr>
            <w:rStyle w:val="Hyperlink"/>
            <w:noProof/>
          </w:rPr>
          <w:t>Table 2 Sprint table</w:t>
        </w:r>
        <w:r w:rsidR="00077195">
          <w:rPr>
            <w:noProof/>
            <w:webHidden/>
          </w:rPr>
          <w:tab/>
        </w:r>
        <w:r w:rsidR="00077195">
          <w:rPr>
            <w:noProof/>
            <w:webHidden/>
          </w:rPr>
          <w:fldChar w:fldCharType="begin"/>
        </w:r>
        <w:r w:rsidR="00077195">
          <w:rPr>
            <w:noProof/>
            <w:webHidden/>
          </w:rPr>
          <w:instrText xml:space="preserve"> PAGEREF _Toc156213884 \h </w:instrText>
        </w:r>
        <w:r w:rsidR="00077195">
          <w:rPr>
            <w:noProof/>
            <w:webHidden/>
          </w:rPr>
        </w:r>
        <w:r w:rsidR="00077195">
          <w:rPr>
            <w:noProof/>
            <w:webHidden/>
          </w:rPr>
          <w:fldChar w:fldCharType="separate"/>
        </w:r>
        <w:r w:rsidR="00077195">
          <w:rPr>
            <w:noProof/>
            <w:webHidden/>
          </w:rPr>
          <w:t>18</w:t>
        </w:r>
        <w:r w:rsidR="00077195">
          <w:rPr>
            <w:noProof/>
            <w:webHidden/>
          </w:rPr>
          <w:fldChar w:fldCharType="end"/>
        </w:r>
      </w:hyperlink>
    </w:p>
    <w:p w14:paraId="0A79933A" w14:textId="531D38DB"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85" w:history="1">
        <w:r w:rsidR="00077195" w:rsidRPr="00D0542B">
          <w:rPr>
            <w:rStyle w:val="Hyperlink"/>
            <w:noProof/>
          </w:rPr>
          <w:t>Table 4 User Roles and Description</w:t>
        </w:r>
        <w:r w:rsidR="00077195">
          <w:rPr>
            <w:noProof/>
            <w:webHidden/>
          </w:rPr>
          <w:tab/>
        </w:r>
        <w:r w:rsidR="00077195">
          <w:rPr>
            <w:noProof/>
            <w:webHidden/>
          </w:rPr>
          <w:fldChar w:fldCharType="begin"/>
        </w:r>
        <w:r w:rsidR="00077195">
          <w:rPr>
            <w:noProof/>
            <w:webHidden/>
          </w:rPr>
          <w:instrText xml:space="preserve"> PAGEREF _Toc156213885 \h </w:instrText>
        </w:r>
        <w:r w:rsidR="00077195">
          <w:rPr>
            <w:noProof/>
            <w:webHidden/>
          </w:rPr>
        </w:r>
        <w:r w:rsidR="00077195">
          <w:rPr>
            <w:noProof/>
            <w:webHidden/>
          </w:rPr>
          <w:fldChar w:fldCharType="separate"/>
        </w:r>
        <w:r w:rsidR="00077195">
          <w:rPr>
            <w:noProof/>
            <w:webHidden/>
          </w:rPr>
          <w:t>20</w:t>
        </w:r>
        <w:r w:rsidR="00077195">
          <w:rPr>
            <w:noProof/>
            <w:webHidden/>
          </w:rPr>
          <w:fldChar w:fldCharType="end"/>
        </w:r>
      </w:hyperlink>
    </w:p>
    <w:p w14:paraId="7511BE95" w14:textId="4E575F7C"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86" w:history="1">
        <w:r w:rsidR="00077195" w:rsidRPr="00D0542B">
          <w:rPr>
            <w:rStyle w:val="Hyperlink"/>
            <w:noProof/>
          </w:rPr>
          <w:t>Table 5 User stories</w:t>
        </w:r>
        <w:r w:rsidR="00077195">
          <w:rPr>
            <w:noProof/>
            <w:webHidden/>
          </w:rPr>
          <w:tab/>
        </w:r>
        <w:r w:rsidR="00077195">
          <w:rPr>
            <w:noProof/>
            <w:webHidden/>
          </w:rPr>
          <w:fldChar w:fldCharType="begin"/>
        </w:r>
        <w:r w:rsidR="00077195">
          <w:rPr>
            <w:noProof/>
            <w:webHidden/>
          </w:rPr>
          <w:instrText xml:space="preserve"> PAGEREF _Toc156213886 \h </w:instrText>
        </w:r>
        <w:r w:rsidR="00077195">
          <w:rPr>
            <w:noProof/>
            <w:webHidden/>
          </w:rPr>
        </w:r>
        <w:r w:rsidR="00077195">
          <w:rPr>
            <w:noProof/>
            <w:webHidden/>
          </w:rPr>
          <w:fldChar w:fldCharType="separate"/>
        </w:r>
        <w:r w:rsidR="00077195">
          <w:rPr>
            <w:noProof/>
            <w:webHidden/>
          </w:rPr>
          <w:t>23</w:t>
        </w:r>
        <w:r w:rsidR="00077195">
          <w:rPr>
            <w:noProof/>
            <w:webHidden/>
          </w:rPr>
          <w:fldChar w:fldCharType="end"/>
        </w:r>
      </w:hyperlink>
    </w:p>
    <w:p w14:paraId="44C941E8" w14:textId="67D4A1A5"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87" w:history="1">
        <w:r w:rsidR="00077195" w:rsidRPr="00D0542B">
          <w:rPr>
            <w:rStyle w:val="Hyperlink"/>
            <w:noProof/>
          </w:rPr>
          <w:t>Table 6 Event table</w:t>
        </w:r>
        <w:r w:rsidR="00077195">
          <w:rPr>
            <w:noProof/>
            <w:webHidden/>
          </w:rPr>
          <w:tab/>
        </w:r>
        <w:r w:rsidR="00077195">
          <w:rPr>
            <w:noProof/>
            <w:webHidden/>
          </w:rPr>
          <w:fldChar w:fldCharType="begin"/>
        </w:r>
        <w:r w:rsidR="00077195">
          <w:rPr>
            <w:noProof/>
            <w:webHidden/>
          </w:rPr>
          <w:instrText xml:space="preserve"> PAGEREF _Toc156213887 \h </w:instrText>
        </w:r>
        <w:r w:rsidR="00077195">
          <w:rPr>
            <w:noProof/>
            <w:webHidden/>
          </w:rPr>
        </w:r>
        <w:r w:rsidR="00077195">
          <w:rPr>
            <w:noProof/>
            <w:webHidden/>
          </w:rPr>
          <w:fldChar w:fldCharType="separate"/>
        </w:r>
        <w:r w:rsidR="00077195">
          <w:rPr>
            <w:noProof/>
            <w:webHidden/>
          </w:rPr>
          <w:t>25</w:t>
        </w:r>
        <w:r w:rsidR="00077195">
          <w:rPr>
            <w:noProof/>
            <w:webHidden/>
          </w:rPr>
          <w:fldChar w:fldCharType="end"/>
        </w:r>
      </w:hyperlink>
    </w:p>
    <w:p w14:paraId="77F22AC8" w14:textId="19229188"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88" w:history="1">
        <w:r w:rsidR="00077195" w:rsidRPr="00D0542B">
          <w:rPr>
            <w:rStyle w:val="Hyperlink"/>
            <w:noProof/>
          </w:rPr>
          <w:t>Table 7 Use Case Full Description Manage Project</w:t>
        </w:r>
        <w:r w:rsidR="00077195">
          <w:rPr>
            <w:noProof/>
            <w:webHidden/>
          </w:rPr>
          <w:tab/>
        </w:r>
        <w:r w:rsidR="00077195">
          <w:rPr>
            <w:noProof/>
            <w:webHidden/>
          </w:rPr>
          <w:fldChar w:fldCharType="begin"/>
        </w:r>
        <w:r w:rsidR="00077195">
          <w:rPr>
            <w:noProof/>
            <w:webHidden/>
          </w:rPr>
          <w:instrText xml:space="preserve"> PAGEREF _Toc156213888 \h </w:instrText>
        </w:r>
        <w:r w:rsidR="00077195">
          <w:rPr>
            <w:noProof/>
            <w:webHidden/>
          </w:rPr>
        </w:r>
        <w:r w:rsidR="00077195">
          <w:rPr>
            <w:noProof/>
            <w:webHidden/>
          </w:rPr>
          <w:fldChar w:fldCharType="separate"/>
        </w:r>
        <w:r w:rsidR="00077195">
          <w:rPr>
            <w:noProof/>
            <w:webHidden/>
          </w:rPr>
          <w:t>28</w:t>
        </w:r>
        <w:r w:rsidR="00077195">
          <w:rPr>
            <w:noProof/>
            <w:webHidden/>
          </w:rPr>
          <w:fldChar w:fldCharType="end"/>
        </w:r>
      </w:hyperlink>
    </w:p>
    <w:p w14:paraId="20604221" w14:textId="21661A53"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89" w:history="1">
        <w:r w:rsidR="00077195" w:rsidRPr="00D0542B">
          <w:rPr>
            <w:rStyle w:val="Hyperlink"/>
            <w:noProof/>
          </w:rPr>
          <w:t>Table 8 Use Case Full Description Manage Proofreading Request</w:t>
        </w:r>
        <w:r w:rsidR="00077195">
          <w:rPr>
            <w:noProof/>
            <w:webHidden/>
          </w:rPr>
          <w:tab/>
        </w:r>
        <w:r w:rsidR="00077195">
          <w:rPr>
            <w:noProof/>
            <w:webHidden/>
          </w:rPr>
          <w:fldChar w:fldCharType="begin"/>
        </w:r>
        <w:r w:rsidR="00077195">
          <w:rPr>
            <w:noProof/>
            <w:webHidden/>
          </w:rPr>
          <w:instrText xml:space="preserve"> PAGEREF _Toc156213889 \h </w:instrText>
        </w:r>
        <w:r w:rsidR="00077195">
          <w:rPr>
            <w:noProof/>
            <w:webHidden/>
          </w:rPr>
        </w:r>
        <w:r w:rsidR="00077195">
          <w:rPr>
            <w:noProof/>
            <w:webHidden/>
          </w:rPr>
          <w:fldChar w:fldCharType="separate"/>
        </w:r>
        <w:r w:rsidR="00077195">
          <w:rPr>
            <w:noProof/>
            <w:webHidden/>
          </w:rPr>
          <w:t>30</w:t>
        </w:r>
        <w:r w:rsidR="00077195">
          <w:rPr>
            <w:noProof/>
            <w:webHidden/>
          </w:rPr>
          <w:fldChar w:fldCharType="end"/>
        </w:r>
      </w:hyperlink>
    </w:p>
    <w:p w14:paraId="27D5AF0D" w14:textId="52AF253E"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90" w:history="1">
        <w:r w:rsidR="00077195" w:rsidRPr="00D0542B">
          <w:rPr>
            <w:rStyle w:val="Hyperlink"/>
            <w:noProof/>
          </w:rPr>
          <w:t>Table 9 Use Case Full Description Access System</w:t>
        </w:r>
        <w:r w:rsidR="00077195">
          <w:rPr>
            <w:noProof/>
            <w:webHidden/>
          </w:rPr>
          <w:tab/>
        </w:r>
        <w:r w:rsidR="00077195">
          <w:rPr>
            <w:noProof/>
            <w:webHidden/>
          </w:rPr>
          <w:fldChar w:fldCharType="begin"/>
        </w:r>
        <w:r w:rsidR="00077195">
          <w:rPr>
            <w:noProof/>
            <w:webHidden/>
          </w:rPr>
          <w:instrText xml:space="preserve"> PAGEREF _Toc156213890 \h </w:instrText>
        </w:r>
        <w:r w:rsidR="00077195">
          <w:rPr>
            <w:noProof/>
            <w:webHidden/>
          </w:rPr>
        </w:r>
        <w:r w:rsidR="00077195">
          <w:rPr>
            <w:noProof/>
            <w:webHidden/>
          </w:rPr>
          <w:fldChar w:fldCharType="separate"/>
        </w:r>
        <w:r w:rsidR="00077195">
          <w:rPr>
            <w:noProof/>
            <w:webHidden/>
          </w:rPr>
          <w:t>31</w:t>
        </w:r>
        <w:r w:rsidR="00077195">
          <w:rPr>
            <w:noProof/>
            <w:webHidden/>
          </w:rPr>
          <w:fldChar w:fldCharType="end"/>
        </w:r>
      </w:hyperlink>
    </w:p>
    <w:p w14:paraId="4BA94F01" w14:textId="663BD69E"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91" w:history="1">
        <w:r w:rsidR="00077195" w:rsidRPr="00D0542B">
          <w:rPr>
            <w:rStyle w:val="Hyperlink"/>
            <w:noProof/>
          </w:rPr>
          <w:t>Table 10 Use Case Full Description Manage User</w:t>
        </w:r>
        <w:r w:rsidR="00077195">
          <w:rPr>
            <w:noProof/>
            <w:webHidden/>
          </w:rPr>
          <w:tab/>
        </w:r>
        <w:r w:rsidR="00077195">
          <w:rPr>
            <w:noProof/>
            <w:webHidden/>
          </w:rPr>
          <w:fldChar w:fldCharType="begin"/>
        </w:r>
        <w:r w:rsidR="00077195">
          <w:rPr>
            <w:noProof/>
            <w:webHidden/>
          </w:rPr>
          <w:instrText xml:space="preserve"> PAGEREF _Toc156213891 \h </w:instrText>
        </w:r>
        <w:r w:rsidR="00077195">
          <w:rPr>
            <w:noProof/>
            <w:webHidden/>
          </w:rPr>
        </w:r>
        <w:r w:rsidR="00077195">
          <w:rPr>
            <w:noProof/>
            <w:webHidden/>
          </w:rPr>
          <w:fldChar w:fldCharType="separate"/>
        </w:r>
        <w:r w:rsidR="00077195">
          <w:rPr>
            <w:noProof/>
            <w:webHidden/>
          </w:rPr>
          <w:t>32</w:t>
        </w:r>
        <w:r w:rsidR="00077195">
          <w:rPr>
            <w:noProof/>
            <w:webHidden/>
          </w:rPr>
          <w:fldChar w:fldCharType="end"/>
        </w:r>
      </w:hyperlink>
    </w:p>
    <w:p w14:paraId="3948A591" w14:textId="510DD352"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92" w:history="1">
        <w:r w:rsidR="00077195" w:rsidRPr="00D0542B">
          <w:rPr>
            <w:rStyle w:val="Hyperlink"/>
            <w:noProof/>
          </w:rPr>
          <w:t>Table 11 Use Case Full Description Generates Reports</w:t>
        </w:r>
        <w:r w:rsidR="00077195">
          <w:rPr>
            <w:noProof/>
            <w:webHidden/>
          </w:rPr>
          <w:tab/>
        </w:r>
        <w:r w:rsidR="00077195">
          <w:rPr>
            <w:noProof/>
            <w:webHidden/>
          </w:rPr>
          <w:fldChar w:fldCharType="begin"/>
        </w:r>
        <w:r w:rsidR="00077195">
          <w:rPr>
            <w:noProof/>
            <w:webHidden/>
          </w:rPr>
          <w:instrText xml:space="preserve"> PAGEREF _Toc156213892 \h </w:instrText>
        </w:r>
        <w:r w:rsidR="00077195">
          <w:rPr>
            <w:noProof/>
            <w:webHidden/>
          </w:rPr>
        </w:r>
        <w:r w:rsidR="00077195">
          <w:rPr>
            <w:noProof/>
            <w:webHidden/>
          </w:rPr>
          <w:fldChar w:fldCharType="separate"/>
        </w:r>
        <w:r w:rsidR="00077195">
          <w:rPr>
            <w:noProof/>
            <w:webHidden/>
          </w:rPr>
          <w:t>33</w:t>
        </w:r>
        <w:r w:rsidR="00077195">
          <w:rPr>
            <w:noProof/>
            <w:webHidden/>
          </w:rPr>
          <w:fldChar w:fldCharType="end"/>
        </w:r>
      </w:hyperlink>
    </w:p>
    <w:p w14:paraId="33047B1A" w14:textId="4C85CC2F" w:rsidR="00077195" w:rsidRDefault="00000000">
      <w:pPr>
        <w:pStyle w:val="TableofFigures"/>
        <w:tabs>
          <w:tab w:val="right" w:leader="dot" w:pos="9350"/>
        </w:tabs>
        <w:rPr>
          <w:rFonts w:asciiTheme="minorHAnsi" w:hAnsiTheme="minorHAnsi"/>
          <w:noProof/>
          <w:kern w:val="2"/>
          <w:sz w:val="24"/>
          <w:szCs w:val="24"/>
          <w:lang w:eastAsia="en-PH"/>
          <w14:ligatures w14:val="standardContextual"/>
        </w:rPr>
      </w:pPr>
      <w:hyperlink w:anchor="_Toc156213893" w:history="1">
        <w:r w:rsidR="00077195" w:rsidRPr="00D0542B">
          <w:rPr>
            <w:rStyle w:val="Hyperlink"/>
            <w:noProof/>
          </w:rPr>
          <w:t>Table 12 Data Dictionary</w:t>
        </w:r>
        <w:r w:rsidR="00077195">
          <w:rPr>
            <w:noProof/>
            <w:webHidden/>
          </w:rPr>
          <w:tab/>
        </w:r>
        <w:r w:rsidR="00077195">
          <w:rPr>
            <w:noProof/>
            <w:webHidden/>
          </w:rPr>
          <w:fldChar w:fldCharType="begin"/>
        </w:r>
        <w:r w:rsidR="00077195">
          <w:rPr>
            <w:noProof/>
            <w:webHidden/>
          </w:rPr>
          <w:instrText xml:space="preserve"> PAGEREF _Toc156213893 \h </w:instrText>
        </w:r>
        <w:r w:rsidR="00077195">
          <w:rPr>
            <w:noProof/>
            <w:webHidden/>
          </w:rPr>
        </w:r>
        <w:r w:rsidR="00077195">
          <w:rPr>
            <w:noProof/>
            <w:webHidden/>
          </w:rPr>
          <w:fldChar w:fldCharType="separate"/>
        </w:r>
        <w:r w:rsidR="00077195">
          <w:rPr>
            <w:noProof/>
            <w:webHidden/>
          </w:rPr>
          <w:t>42</w:t>
        </w:r>
        <w:r w:rsidR="00077195">
          <w:rPr>
            <w:noProof/>
            <w:webHidden/>
          </w:rPr>
          <w:fldChar w:fldCharType="end"/>
        </w:r>
      </w:hyperlink>
    </w:p>
    <w:p w14:paraId="33E26E04" w14:textId="05C1CC04" w:rsidR="004A4D82" w:rsidRPr="004A4D82" w:rsidRDefault="004A4D82" w:rsidP="004A4D82">
      <w:pPr>
        <w:sectPr w:rsidR="004A4D82" w:rsidRPr="004A4D82" w:rsidSect="00EB1638">
          <w:pgSz w:w="12240" w:h="15840"/>
          <w:pgMar w:top="1440" w:right="1440" w:bottom="1440" w:left="1440" w:header="708" w:footer="708" w:gutter="0"/>
          <w:pgNumType w:fmt="lowerRoman"/>
          <w:cols w:space="708"/>
          <w:docGrid w:linePitch="360"/>
        </w:sectPr>
      </w:pPr>
      <w:r>
        <w:fldChar w:fldCharType="end"/>
      </w:r>
    </w:p>
    <w:p w14:paraId="5F0D6490" w14:textId="42723EDD" w:rsidR="000E3781" w:rsidRDefault="005E3B8F" w:rsidP="00B9155E">
      <w:pPr>
        <w:pStyle w:val="Heading1"/>
        <w:spacing w:after="240"/>
      </w:pPr>
      <w:bookmarkStart w:id="5" w:name="_Toc135911826"/>
      <w:bookmarkStart w:id="6" w:name="_Toc156213736"/>
      <w:r>
        <w:lastRenderedPageBreak/>
        <w:t>Introduction</w:t>
      </w:r>
      <w:bookmarkEnd w:id="5"/>
      <w:bookmarkEnd w:id="6"/>
    </w:p>
    <w:p w14:paraId="6BE7C68E" w14:textId="38AA30F4" w:rsidR="00464879" w:rsidRPr="001A1951" w:rsidRDefault="00464879" w:rsidP="00B9155E">
      <w:pPr>
        <w:spacing w:after="240" w:line="480" w:lineRule="auto"/>
        <w:ind w:firstLine="567"/>
        <w:jc w:val="both"/>
        <w:rPr>
          <w:rFonts w:eastAsia="Arial" w:cs="Arial"/>
          <w:sz w:val="24"/>
          <w:szCs w:val="24"/>
        </w:rPr>
      </w:pPr>
      <w:bookmarkStart w:id="7" w:name="_Toc135911827"/>
      <w:r w:rsidRPr="001A1951">
        <w:rPr>
          <w:rFonts w:eastAsia="Arial" w:cs="Arial"/>
          <w:sz w:val="24"/>
          <w:szCs w:val="24"/>
        </w:rPr>
        <w:t>With the rapid rise and prevalence of digitalization, technology has been imbedded into every aspect of regular life, including education. The wave of digitalization changed the way students learn, collaborate, and engage with information. As a side effect of the pandemic, schools have been opened to employ virtual classrooms, online modules, and collaboration tools as part of their operations among other means</w:t>
      </w:r>
      <w:sdt>
        <w:sdtPr>
          <w:rPr>
            <w:rFonts w:eastAsia="Arial" w:cs="Arial"/>
            <w:sz w:val="24"/>
            <w:szCs w:val="24"/>
          </w:rPr>
          <w:id w:val="-738407169"/>
          <w:citation/>
        </w:sdtPr>
        <w:sdtContent>
          <w:r w:rsidRPr="001A1951">
            <w:rPr>
              <w:rFonts w:eastAsia="Arial" w:cs="Arial"/>
              <w:sz w:val="24"/>
              <w:szCs w:val="24"/>
            </w:rPr>
            <w:fldChar w:fldCharType="begin"/>
          </w:r>
          <w:r w:rsidRPr="001A1951">
            <w:rPr>
              <w:rFonts w:eastAsia="Arial" w:cs="Arial"/>
              <w:sz w:val="24"/>
              <w:szCs w:val="24"/>
            </w:rPr>
            <w:instrText xml:space="preserve"> CITATION Sir22 \l 13321 </w:instrText>
          </w:r>
          <w:r w:rsidRPr="001A1951">
            <w:rPr>
              <w:rFonts w:eastAsia="Arial" w:cs="Arial"/>
              <w:sz w:val="24"/>
              <w:szCs w:val="24"/>
            </w:rPr>
            <w:fldChar w:fldCharType="separate"/>
          </w:r>
          <w:r w:rsidRPr="001A1951">
            <w:rPr>
              <w:rFonts w:eastAsia="Arial" w:cs="Arial"/>
              <w:noProof/>
              <w:sz w:val="24"/>
              <w:szCs w:val="24"/>
            </w:rPr>
            <w:t xml:space="preserve"> [1]</w:t>
          </w:r>
          <w:r w:rsidRPr="001A1951">
            <w:rPr>
              <w:rFonts w:eastAsia="Arial" w:cs="Arial"/>
              <w:sz w:val="24"/>
              <w:szCs w:val="24"/>
            </w:rPr>
            <w:fldChar w:fldCharType="end"/>
          </w:r>
        </w:sdtContent>
      </w:sdt>
      <w:r w:rsidRPr="001A1951">
        <w:rPr>
          <w:rFonts w:eastAsia="Arial" w:cs="Arial"/>
          <w:sz w:val="24"/>
          <w:szCs w:val="24"/>
        </w:rPr>
        <w:t xml:space="preserve">. As traditional methods of teaching and learning gave way to more innovative approaches, </w:t>
      </w:r>
      <w:r w:rsidR="0066409C">
        <w:rPr>
          <w:rFonts w:eastAsia="Arial" w:cs="Arial"/>
          <w:sz w:val="24"/>
          <w:szCs w:val="24"/>
        </w:rPr>
        <w:t>one such change is the more widespread practice of online submissions for projects and assignments</w:t>
      </w:r>
      <w:r w:rsidRPr="001A1951">
        <w:rPr>
          <w:rFonts w:eastAsia="Arial" w:cs="Arial"/>
          <w:sz w:val="24"/>
          <w:szCs w:val="24"/>
        </w:rPr>
        <w:t>.</w:t>
      </w:r>
    </w:p>
    <w:p w14:paraId="35B917D1" w14:textId="7424CB31" w:rsidR="00464879" w:rsidRPr="001A1951" w:rsidRDefault="00464879" w:rsidP="00464879">
      <w:pPr>
        <w:pStyle w:val="paragraph"/>
        <w:spacing w:before="0" w:beforeAutospacing="0" w:after="0" w:afterAutospacing="0" w:line="480" w:lineRule="auto"/>
        <w:ind w:firstLine="555"/>
        <w:jc w:val="both"/>
        <w:rPr>
          <w:rStyle w:val="normaltextrun"/>
          <w:rFonts w:ascii="Arial" w:hAnsi="Arial" w:cs="Arial"/>
        </w:rPr>
      </w:pPr>
      <w:r w:rsidRPr="001A1951">
        <w:rPr>
          <w:rStyle w:val="normaltextrun"/>
          <w:rFonts w:ascii="Arial" w:hAnsi="Arial" w:cs="Arial"/>
        </w:rPr>
        <w:t xml:space="preserve">It is a crucial element of an effective document management system (DMS), designed with a focus on user needs. This system allows for organized document management, easy searchability, </w:t>
      </w:r>
      <w:commentRangeStart w:id="8"/>
      <w:r w:rsidRPr="001A1951">
        <w:rPr>
          <w:rStyle w:val="normaltextrun"/>
          <w:rFonts w:ascii="Arial" w:hAnsi="Arial" w:cs="Arial"/>
        </w:rPr>
        <w:t>team collaboration</w:t>
      </w:r>
      <w:commentRangeEnd w:id="8"/>
      <w:r w:rsidR="0066409C">
        <w:rPr>
          <w:rStyle w:val="CommentReference"/>
          <w:rFonts w:ascii="Arial" w:eastAsiaTheme="minorEastAsia" w:hAnsi="Arial" w:cstheme="minorBidi"/>
          <w:lang w:eastAsia="ja-JP"/>
        </w:rPr>
        <w:commentReference w:id="8"/>
      </w:r>
      <w:r w:rsidRPr="001A1951">
        <w:rPr>
          <w:rStyle w:val="normaltextrun"/>
          <w:rFonts w:ascii="Arial" w:hAnsi="Arial" w:cs="Arial"/>
        </w:rPr>
        <w:t>, and efficient document storage. These features contribute to enhanced information retrieval, heightened security, better management of academic resources, and cost-effective document handling and access.</w:t>
      </w:r>
    </w:p>
    <w:p w14:paraId="18D38BDD" w14:textId="156DF84E" w:rsidR="00464879" w:rsidRPr="001A1951" w:rsidRDefault="00464879" w:rsidP="00464879">
      <w:pPr>
        <w:pStyle w:val="paragraph"/>
        <w:spacing w:before="0" w:beforeAutospacing="0" w:after="0" w:afterAutospacing="0" w:line="480" w:lineRule="auto"/>
        <w:ind w:firstLine="555"/>
        <w:jc w:val="both"/>
        <w:rPr>
          <w:rStyle w:val="normaltextrun"/>
          <w:rFonts w:ascii="Arial" w:hAnsi="Arial" w:cs="Arial"/>
        </w:rPr>
      </w:pPr>
      <w:r w:rsidRPr="001A1951">
        <w:rPr>
          <w:rStyle w:val="normaltextrun"/>
          <w:rFonts w:ascii="Arial" w:hAnsi="Arial" w:cs="Arial"/>
        </w:rPr>
        <w:t xml:space="preserve">Asia Pacific College (APC) utilizes email and MS Teams in the collection of research and project </w:t>
      </w:r>
      <w:r w:rsidR="0066409C">
        <w:rPr>
          <w:rStyle w:val="normaltextrun"/>
          <w:rFonts w:ascii="Arial" w:hAnsi="Arial" w:cs="Arial"/>
        </w:rPr>
        <w:t xml:space="preserve">documentation </w:t>
      </w:r>
      <w:r w:rsidRPr="001A1951">
        <w:rPr>
          <w:rStyle w:val="normaltextrun"/>
          <w:rFonts w:ascii="Arial" w:hAnsi="Arial" w:cs="Arial"/>
        </w:rPr>
        <w:t xml:space="preserve">submission from students. File transfers and communication between the people involved in the process are done through email while the temporary storage of files is held on MS Teams. The proposed project aims to address the challenges faced in the current system. The system will aid in students and faculty members of Asia Pacific College in a hybrid learning environment where they can </w:t>
      </w:r>
      <w:commentRangeStart w:id="9"/>
      <w:r w:rsidRPr="001A1951">
        <w:rPr>
          <w:rStyle w:val="normaltextrun"/>
          <w:rFonts w:ascii="Arial" w:hAnsi="Arial" w:cs="Arial"/>
        </w:rPr>
        <w:t>request to edit submitted files from student, request editing and submit documents by the library department for all the members of Asia Pacific College to see.</w:t>
      </w:r>
      <w:commentRangeEnd w:id="9"/>
      <w:r w:rsidR="0066409C">
        <w:rPr>
          <w:rStyle w:val="CommentReference"/>
          <w:rFonts w:ascii="Arial" w:eastAsiaTheme="minorEastAsia" w:hAnsi="Arial" w:cstheme="minorBidi"/>
          <w:lang w:eastAsia="ja-JP"/>
        </w:rPr>
        <w:commentReference w:id="9"/>
      </w:r>
    </w:p>
    <w:p w14:paraId="06A95616" w14:textId="77777777" w:rsidR="00464879" w:rsidRPr="001A1951" w:rsidRDefault="00464879" w:rsidP="00464879">
      <w:pPr>
        <w:pStyle w:val="paragraph"/>
        <w:spacing w:before="0" w:beforeAutospacing="0" w:after="0" w:afterAutospacing="0" w:line="480" w:lineRule="auto"/>
        <w:ind w:firstLine="555"/>
        <w:jc w:val="both"/>
        <w:rPr>
          <w:rFonts w:cs="Arial"/>
        </w:rPr>
      </w:pPr>
    </w:p>
    <w:p w14:paraId="3E46F854" w14:textId="7A1B2F0D" w:rsidR="00D13815" w:rsidRPr="001A1951" w:rsidRDefault="00112074" w:rsidP="00B9155E">
      <w:pPr>
        <w:pStyle w:val="Heading2"/>
        <w:spacing w:after="240"/>
        <w:rPr>
          <w:szCs w:val="24"/>
        </w:rPr>
      </w:pPr>
      <w:bookmarkStart w:id="10" w:name="_Toc156213737"/>
      <w:r w:rsidRPr="001A1951">
        <w:rPr>
          <w:szCs w:val="24"/>
        </w:rPr>
        <w:lastRenderedPageBreak/>
        <w:t>Project Context</w:t>
      </w:r>
      <w:bookmarkEnd w:id="7"/>
      <w:bookmarkEnd w:id="10"/>
    </w:p>
    <w:p w14:paraId="666DC3EE" w14:textId="77777777" w:rsidR="00464879" w:rsidRPr="001A1951" w:rsidRDefault="00464879" w:rsidP="00B9155E">
      <w:pPr>
        <w:spacing w:after="240" w:line="480" w:lineRule="auto"/>
        <w:ind w:firstLine="567"/>
        <w:jc w:val="both"/>
        <w:rPr>
          <w:rFonts w:eastAsia="Arial" w:cs="Arial"/>
          <w:sz w:val="24"/>
          <w:szCs w:val="24"/>
        </w:rPr>
      </w:pPr>
      <w:bookmarkStart w:id="11" w:name="_Toc135911828"/>
      <w:r w:rsidRPr="001A1951">
        <w:rPr>
          <w:rFonts w:eastAsia="Arial" w:cs="Arial"/>
          <w:sz w:val="24"/>
          <w:szCs w:val="24"/>
        </w:rPr>
        <w:t>Asia Pacific College (APC) is a tertiary level scholastic institution dedicated to producing students equipped with integrity and professionalism to excel in the business and the information and communications technology industry in both the local and global market</w:t>
      </w:r>
      <w:sdt>
        <w:sdtPr>
          <w:rPr>
            <w:rFonts w:eastAsia="Arial" w:cs="Arial"/>
            <w:sz w:val="24"/>
            <w:szCs w:val="24"/>
          </w:rPr>
          <w:id w:val="-1550454624"/>
          <w:citation/>
        </w:sdtPr>
        <w:sdtContent>
          <w:r w:rsidRPr="001A1951">
            <w:rPr>
              <w:rFonts w:eastAsia="Arial" w:cs="Arial"/>
              <w:sz w:val="24"/>
              <w:szCs w:val="24"/>
            </w:rPr>
            <w:fldChar w:fldCharType="begin"/>
          </w:r>
          <w:r w:rsidRPr="001A1951">
            <w:rPr>
              <w:rFonts w:eastAsia="Arial" w:cs="Arial"/>
              <w:sz w:val="24"/>
              <w:szCs w:val="24"/>
            </w:rPr>
            <w:instrText xml:space="preserve"> CITATION Abo19 \l 13321 </w:instrText>
          </w:r>
          <w:r w:rsidRPr="001A1951">
            <w:rPr>
              <w:rFonts w:eastAsia="Arial" w:cs="Arial"/>
              <w:sz w:val="24"/>
              <w:szCs w:val="24"/>
            </w:rPr>
            <w:fldChar w:fldCharType="separate"/>
          </w:r>
          <w:r w:rsidRPr="001A1951">
            <w:rPr>
              <w:rFonts w:eastAsia="Arial" w:cs="Arial"/>
              <w:noProof/>
              <w:sz w:val="24"/>
              <w:szCs w:val="24"/>
            </w:rPr>
            <w:t xml:space="preserve"> [2]</w:t>
          </w:r>
          <w:r w:rsidRPr="001A1951">
            <w:rPr>
              <w:rFonts w:eastAsia="Arial" w:cs="Arial"/>
              <w:sz w:val="24"/>
              <w:szCs w:val="24"/>
            </w:rPr>
            <w:fldChar w:fldCharType="end"/>
          </w:r>
        </w:sdtContent>
      </w:sdt>
      <w:r w:rsidRPr="001A1951">
        <w:rPr>
          <w:rFonts w:eastAsia="Arial" w:cs="Arial"/>
          <w:sz w:val="24"/>
          <w:szCs w:val="24"/>
        </w:rPr>
        <w:t>. For this proposal, the specific clients are the APC library and professors for subjects that require the final versions of a project or research paper submission, assuming the paper has been proofread and successfully defended.</w:t>
      </w:r>
    </w:p>
    <w:p w14:paraId="1C026EC9" w14:textId="77777777" w:rsidR="00464879" w:rsidRPr="001A1951" w:rsidRDefault="19415E8E" w:rsidP="7F45A552">
      <w:pPr>
        <w:pStyle w:val="paragraph"/>
        <w:spacing w:before="0" w:beforeAutospacing="0" w:after="0" w:afterAutospacing="0" w:line="480" w:lineRule="auto"/>
        <w:ind w:firstLine="720"/>
        <w:jc w:val="both"/>
        <w:rPr>
          <w:rFonts w:eastAsiaTheme="minorEastAsia"/>
        </w:rPr>
      </w:pPr>
      <w:r w:rsidRPr="7F45A552">
        <w:rPr>
          <w:rFonts w:ascii="Arial" w:eastAsia="Arial" w:hAnsi="Arial" w:cs="Arial"/>
        </w:rPr>
        <w:t xml:space="preserve">After APC students successfully defended their project or research, they must submit at least two printed copies of their final work to their professor and the library. However, due to the sudden COVID pandemic that struck in 2020, schools had to adapt to a more digital environment. This led to the alteration of the previous method involving physical copies, instead having the students submit the </w:t>
      </w:r>
      <w:bookmarkStart w:id="12" w:name="_Int_hK3YbyLJ"/>
      <w:r w:rsidRPr="7F45A552">
        <w:rPr>
          <w:rFonts w:ascii="Arial" w:eastAsia="Arial" w:hAnsi="Arial" w:cs="Arial"/>
        </w:rPr>
        <w:t>final version</w:t>
      </w:r>
      <w:bookmarkEnd w:id="12"/>
      <w:r w:rsidRPr="7F45A552">
        <w:rPr>
          <w:rFonts w:ascii="Arial" w:eastAsia="Arial" w:hAnsi="Arial" w:cs="Arial"/>
        </w:rPr>
        <w:t xml:space="preserve"> of their papers by sending softcopies through email or by uploading them in a folder located in MS Teams with the final versions stored in a repository also in MS Teams.</w:t>
      </w:r>
    </w:p>
    <w:p w14:paraId="2460C906" w14:textId="77777777" w:rsidR="00464879" w:rsidRPr="001A1951" w:rsidRDefault="00464879" w:rsidP="00464879">
      <w:pPr>
        <w:pStyle w:val="paragraph"/>
        <w:spacing w:before="0" w:beforeAutospacing="0" w:after="0" w:afterAutospacing="0" w:line="480" w:lineRule="auto"/>
        <w:ind w:firstLine="720"/>
        <w:jc w:val="both"/>
        <w:rPr>
          <w:rFonts w:eastAsiaTheme="minorEastAsia"/>
        </w:rPr>
      </w:pPr>
      <w:r w:rsidRPr="001A1951">
        <w:rPr>
          <w:rFonts w:ascii="Arial" w:eastAsia="Arial" w:hAnsi="Arial" w:cs="Arial"/>
        </w:rPr>
        <w:t xml:space="preserve">Submitting papers through email can pose some challenges for both the students and professors since sending and receiving them through email can risk getting them buried under other unrelated emails in the inbox. It is also difficult to keep track of each group’s progress through email since organizing the submissions will have to be done by the professors themselves. This method also requires the professors to manually download the files, upload them to the paper repositories managed by the librarians on MS Teams and then notify the library of the new paper's addition. </w:t>
      </w:r>
    </w:p>
    <w:p w14:paraId="300CA0E8" w14:textId="77777777" w:rsidR="00464879" w:rsidRPr="001A1951" w:rsidRDefault="00464879" w:rsidP="00464879">
      <w:pPr>
        <w:pStyle w:val="paragraph"/>
        <w:spacing w:before="0" w:beforeAutospacing="0" w:after="0" w:afterAutospacing="0" w:line="480" w:lineRule="auto"/>
        <w:ind w:firstLine="720"/>
        <w:jc w:val="both"/>
        <w:rPr>
          <w:rFonts w:ascii="Arial" w:eastAsia="Arial" w:hAnsi="Arial" w:cs="Arial"/>
        </w:rPr>
      </w:pPr>
      <w:r w:rsidRPr="001A1951">
        <w:rPr>
          <w:rFonts w:ascii="Arial" w:eastAsia="Arial" w:hAnsi="Arial" w:cs="Arial"/>
        </w:rPr>
        <w:t xml:space="preserve">Submissions through MS Teams folders make it easier for the professor to track groups and submission dates. It is also convenient on the side of the professor and the </w:t>
      </w:r>
      <w:r w:rsidRPr="001A1951">
        <w:rPr>
          <w:rFonts w:ascii="Arial" w:eastAsia="Arial" w:hAnsi="Arial" w:cs="Arial"/>
        </w:rPr>
        <w:lastRenderedPageBreak/>
        <w:t>students since they use Teams for holding classes anyway. However, putting all the students’ works together in one folder that can be accessed by anyone who is part of that Team leads to a problem. This means that files can be downloaded, altered, and deleted by students, which is a serious security issue. In fact, it is for a similar reason another one of APC’s project repositories, the APC Wiki and APC Wiki2 were abandoned.</w:t>
      </w:r>
    </w:p>
    <w:p w14:paraId="6F85A0D2" w14:textId="478489BE" w:rsidR="00464879" w:rsidRDefault="00464879" w:rsidP="00464879">
      <w:pPr>
        <w:pStyle w:val="paragraph"/>
        <w:spacing w:before="0" w:beforeAutospacing="0" w:after="0" w:afterAutospacing="0" w:line="480" w:lineRule="auto"/>
        <w:ind w:firstLine="720"/>
        <w:jc w:val="both"/>
        <w:rPr>
          <w:rFonts w:ascii="Arial" w:eastAsia="Arial" w:hAnsi="Arial" w:cs="Arial"/>
        </w:rPr>
      </w:pPr>
      <w:r w:rsidRPr="001A1951">
        <w:rPr>
          <w:rFonts w:ascii="Arial" w:eastAsia="Arial" w:hAnsi="Arial" w:cs="Arial"/>
        </w:rPr>
        <w:t xml:space="preserve">During the pandemic, there was another method that was used for paper submissions which was the APC Wiki and APC Wiki2. The APC Wikis were created with </w:t>
      </w:r>
      <w:proofErr w:type="spellStart"/>
      <w:r w:rsidRPr="001A1951">
        <w:rPr>
          <w:rFonts w:ascii="Arial" w:eastAsia="Arial" w:hAnsi="Arial" w:cs="Arial"/>
        </w:rPr>
        <w:t>MediaWiki</w:t>
      </w:r>
      <w:proofErr w:type="spellEnd"/>
      <w:r w:rsidRPr="001A1951">
        <w:rPr>
          <w:rFonts w:ascii="Arial" w:eastAsia="Arial" w:hAnsi="Arial" w:cs="Arial"/>
        </w:rPr>
        <w:t xml:space="preserve">, which is the same open-source software that powers Wikipedia. Both APC Wikis were available to the public, not only just APC related individuals. This allowed the papers to be accessible to anyone, which posed some similar security issues. Accounts could be made by just anyone and these outsiders can change the contents of the Wiki. In addition to that, for students to put up their works on the Wikis, it was necessary that they had at least the basic knowledge of HTML since encoding their papers and editing the contents on the Wikis required the usage of HTML. After putting their paper on the website, they still need to submit a softcopy of the paper for it to be made available in the APC library system so sending files through email is still part of this method. Because of the security issues and difficulties in managing the Wikis, it was decided that this method was not ideal for project submissions and the system using only emails and MS Teams was favored instead. </w:t>
      </w:r>
    </w:p>
    <w:p w14:paraId="42A50774" w14:textId="77777777" w:rsidR="00B9155E" w:rsidRPr="001A1951" w:rsidRDefault="00B9155E" w:rsidP="00464879">
      <w:pPr>
        <w:pStyle w:val="paragraph"/>
        <w:spacing w:before="0" w:beforeAutospacing="0" w:after="0" w:afterAutospacing="0" w:line="480" w:lineRule="auto"/>
        <w:ind w:firstLine="720"/>
        <w:jc w:val="both"/>
        <w:rPr>
          <w:rFonts w:ascii="Arial" w:eastAsia="Arial" w:hAnsi="Arial" w:cs="Arial"/>
        </w:rPr>
      </w:pPr>
    </w:p>
    <w:p w14:paraId="10767808" w14:textId="62ED9A78" w:rsidR="00D13815" w:rsidRPr="001A1951" w:rsidRDefault="00D13815" w:rsidP="00B9155E">
      <w:pPr>
        <w:pStyle w:val="Heading2"/>
        <w:spacing w:after="240"/>
        <w:rPr>
          <w:szCs w:val="24"/>
        </w:rPr>
      </w:pPr>
      <w:bookmarkStart w:id="13" w:name="_Toc156213738"/>
      <w:r w:rsidRPr="001A1951">
        <w:rPr>
          <w:szCs w:val="24"/>
        </w:rPr>
        <w:t>Statement of the Problem</w:t>
      </w:r>
      <w:bookmarkEnd w:id="11"/>
      <w:bookmarkEnd w:id="13"/>
    </w:p>
    <w:p w14:paraId="207CFC1C" w14:textId="77777777" w:rsidR="00464879" w:rsidRPr="001A1951" w:rsidRDefault="00464879" w:rsidP="00B9155E">
      <w:pPr>
        <w:spacing w:after="240" w:line="480" w:lineRule="auto"/>
        <w:ind w:firstLine="720"/>
        <w:rPr>
          <w:sz w:val="24"/>
          <w:szCs w:val="24"/>
        </w:rPr>
      </w:pPr>
      <w:bookmarkStart w:id="14" w:name="_Toc135911829"/>
      <w:r w:rsidRPr="001A1951">
        <w:rPr>
          <w:sz w:val="24"/>
          <w:szCs w:val="24"/>
        </w:rPr>
        <w:t>For this project, the team aims to address the following issues:</w:t>
      </w:r>
    </w:p>
    <w:p w14:paraId="75E06EA6" w14:textId="77777777" w:rsidR="00464879" w:rsidRPr="001A1951" w:rsidRDefault="00464879" w:rsidP="00B9155E">
      <w:pPr>
        <w:pStyle w:val="Heading2"/>
        <w:spacing w:after="240" w:line="480" w:lineRule="auto"/>
        <w:rPr>
          <w:rFonts w:eastAsiaTheme="minorEastAsia" w:cs="Arial"/>
          <w:szCs w:val="24"/>
        </w:rPr>
      </w:pPr>
      <w:bookmarkStart w:id="15" w:name="_Toc156213739"/>
      <w:r w:rsidRPr="485AF9CB">
        <w:rPr>
          <w:rFonts w:eastAsiaTheme="minorEastAsia" w:cs="Arial"/>
        </w:rPr>
        <w:lastRenderedPageBreak/>
        <w:t>Main Problem</w:t>
      </w:r>
      <w:bookmarkEnd w:id="15"/>
      <w:r w:rsidRPr="485AF9CB">
        <w:rPr>
          <w:rFonts w:eastAsiaTheme="minorEastAsia" w:cs="Arial"/>
        </w:rPr>
        <w:t xml:space="preserve"> </w:t>
      </w:r>
    </w:p>
    <w:p w14:paraId="44376B77" w14:textId="6613B956" w:rsidR="7FD1691B" w:rsidRDefault="7FD1691B" w:rsidP="485AF9CB">
      <w:pPr>
        <w:spacing w:line="480" w:lineRule="auto"/>
        <w:ind w:firstLine="720"/>
        <w:rPr>
          <w:sz w:val="24"/>
          <w:szCs w:val="24"/>
        </w:rPr>
      </w:pPr>
      <w:r w:rsidRPr="485AF9CB">
        <w:rPr>
          <w:sz w:val="24"/>
          <w:szCs w:val="24"/>
        </w:rPr>
        <w:t>The current process of submitting project papers lacks a dedicated and organized platform for viewing, managing, and submitting project and research papers.</w:t>
      </w:r>
    </w:p>
    <w:p w14:paraId="64CECABB" w14:textId="77777777" w:rsidR="00464879" w:rsidRPr="001A1951" w:rsidRDefault="00464879" w:rsidP="00464879">
      <w:pPr>
        <w:pStyle w:val="Heading2"/>
        <w:spacing w:line="480" w:lineRule="auto"/>
        <w:rPr>
          <w:rFonts w:eastAsiaTheme="minorEastAsia" w:cs="Arial"/>
          <w:szCs w:val="24"/>
        </w:rPr>
      </w:pPr>
      <w:bookmarkStart w:id="16" w:name="_Toc156213740"/>
      <w:r w:rsidRPr="001A1951">
        <w:rPr>
          <w:rFonts w:eastAsiaTheme="minorEastAsia" w:cs="Arial"/>
          <w:szCs w:val="24"/>
        </w:rPr>
        <w:t>Specific Problems</w:t>
      </w:r>
      <w:bookmarkEnd w:id="16"/>
      <w:r w:rsidRPr="001A1951">
        <w:rPr>
          <w:rFonts w:eastAsiaTheme="minorEastAsia" w:cs="Arial"/>
          <w:szCs w:val="24"/>
        </w:rPr>
        <w:t xml:space="preserve"> </w:t>
      </w:r>
    </w:p>
    <w:p w14:paraId="6C445B78" w14:textId="0DAED795" w:rsidR="00464879" w:rsidRPr="001A1951" w:rsidRDefault="00464879" w:rsidP="3E8023B6">
      <w:pPr>
        <w:spacing w:line="480" w:lineRule="auto"/>
        <w:ind w:firstLine="720"/>
        <w:rPr>
          <w:sz w:val="24"/>
          <w:szCs w:val="24"/>
        </w:rPr>
      </w:pPr>
      <w:r w:rsidRPr="485AF9CB">
        <w:rPr>
          <w:sz w:val="24"/>
          <w:szCs w:val="24"/>
        </w:rPr>
        <w:t>1.</w:t>
      </w:r>
      <w:r>
        <w:tab/>
      </w:r>
      <w:r w:rsidR="087D616C" w:rsidRPr="485AF9CB">
        <w:rPr>
          <w:sz w:val="24"/>
          <w:szCs w:val="24"/>
        </w:rPr>
        <w:t>Using email for project submissions when dealing with many students can be inefficient and challenging. Managing the files and the changes made to it can be inefficient as communication and file transfers are done through email.</w:t>
      </w:r>
    </w:p>
    <w:p w14:paraId="15760E3F" w14:textId="463A5E3E" w:rsidR="00464879" w:rsidRPr="001A1951" w:rsidRDefault="00464879" w:rsidP="00464879">
      <w:pPr>
        <w:spacing w:line="480" w:lineRule="auto"/>
        <w:ind w:firstLine="720"/>
        <w:rPr>
          <w:sz w:val="24"/>
          <w:szCs w:val="24"/>
        </w:rPr>
      </w:pPr>
      <w:r w:rsidRPr="485AF9CB">
        <w:rPr>
          <w:sz w:val="24"/>
          <w:szCs w:val="24"/>
        </w:rPr>
        <w:t>2.</w:t>
      </w:r>
      <w:r>
        <w:tab/>
      </w:r>
      <w:r w:rsidR="7FD9D75B" w:rsidRPr="485AF9CB">
        <w:rPr>
          <w:sz w:val="24"/>
          <w:szCs w:val="24"/>
        </w:rPr>
        <w:t>The current system requires manual data gathering to create reports, which can be time-consuming and poses inaccuracy due to human error.</w:t>
      </w:r>
    </w:p>
    <w:p w14:paraId="6D0D3FE8" w14:textId="4B4F3C56" w:rsidR="00464879" w:rsidRPr="001A1951" w:rsidRDefault="00464879" w:rsidP="00464879">
      <w:pPr>
        <w:spacing w:line="480" w:lineRule="auto"/>
        <w:ind w:firstLine="720"/>
        <w:rPr>
          <w:sz w:val="24"/>
          <w:szCs w:val="24"/>
        </w:rPr>
      </w:pPr>
      <w:r w:rsidRPr="485AF9CB">
        <w:rPr>
          <w:sz w:val="24"/>
          <w:szCs w:val="24"/>
        </w:rPr>
        <w:t>3.</w:t>
      </w:r>
      <w:r>
        <w:tab/>
      </w:r>
      <w:r w:rsidR="3F632828" w:rsidRPr="485AF9CB">
        <w:rPr>
          <w:sz w:val="24"/>
          <w:szCs w:val="24"/>
        </w:rPr>
        <w:t>Project submission involves various steps and multiple people in the process, which makes it difficult to keep track of the progress of each submission as it moves between the various stages and from person to person.</w:t>
      </w:r>
    </w:p>
    <w:p w14:paraId="4410AE28" w14:textId="30C7BE52" w:rsidR="00112074" w:rsidRPr="001A1951" w:rsidRDefault="00112074" w:rsidP="00B9155E">
      <w:pPr>
        <w:pStyle w:val="Heading2"/>
        <w:spacing w:after="240"/>
        <w:rPr>
          <w:szCs w:val="24"/>
        </w:rPr>
      </w:pPr>
      <w:bookmarkStart w:id="17" w:name="_Toc156213741"/>
      <w:r w:rsidRPr="001A1951">
        <w:rPr>
          <w:szCs w:val="24"/>
        </w:rPr>
        <w:t>Objectives</w:t>
      </w:r>
      <w:bookmarkEnd w:id="14"/>
      <w:bookmarkEnd w:id="17"/>
    </w:p>
    <w:p w14:paraId="411485C6" w14:textId="77777777" w:rsidR="00464879" w:rsidRPr="001A1951" w:rsidRDefault="00464879" w:rsidP="00B9155E">
      <w:pPr>
        <w:spacing w:after="240" w:line="480" w:lineRule="auto"/>
        <w:ind w:left="720" w:hanging="11"/>
        <w:jc w:val="both"/>
        <w:rPr>
          <w:rFonts w:ascii="Segoe UI" w:eastAsia="Times New Roman" w:hAnsi="Segoe UI" w:cs="Segoe UI"/>
          <w:sz w:val="24"/>
          <w:szCs w:val="24"/>
          <w:lang w:eastAsia="en-PH"/>
        </w:rPr>
      </w:pPr>
      <w:bookmarkStart w:id="18" w:name="_Toc135911830"/>
      <w:r w:rsidRPr="001A1951">
        <w:rPr>
          <w:rFonts w:eastAsia="Times New Roman" w:cs="Arial"/>
          <w:sz w:val="24"/>
          <w:szCs w:val="24"/>
          <w:lang w:eastAsia="en-PH"/>
        </w:rPr>
        <w:t>To meet the client’s needs, this project aims to do the following: </w:t>
      </w:r>
    </w:p>
    <w:p w14:paraId="4B5CC1A3" w14:textId="77777777" w:rsidR="00464879" w:rsidRPr="001A1951" w:rsidRDefault="00464879" w:rsidP="00B9155E">
      <w:pPr>
        <w:spacing w:after="240" w:line="480" w:lineRule="auto"/>
        <w:jc w:val="both"/>
        <w:rPr>
          <w:rFonts w:ascii="Segoe UI" w:eastAsia="Times New Roman" w:hAnsi="Segoe UI" w:cs="Segoe UI"/>
          <w:sz w:val="24"/>
          <w:szCs w:val="24"/>
          <w:lang w:eastAsia="en-PH"/>
        </w:rPr>
      </w:pPr>
      <w:r w:rsidRPr="001A1951">
        <w:rPr>
          <w:rFonts w:eastAsia="Times New Roman" w:cs="Arial"/>
          <w:b/>
          <w:bCs/>
          <w:sz w:val="24"/>
          <w:szCs w:val="24"/>
          <w:lang w:eastAsia="en-PH"/>
        </w:rPr>
        <w:t>Main Objective</w:t>
      </w:r>
      <w:r w:rsidRPr="001A1951">
        <w:rPr>
          <w:rFonts w:eastAsia="Times New Roman" w:cs="Arial"/>
          <w:sz w:val="24"/>
          <w:szCs w:val="24"/>
          <w:lang w:eastAsia="en-PH"/>
        </w:rPr>
        <w:t> </w:t>
      </w:r>
    </w:p>
    <w:p w14:paraId="407D79B5" w14:textId="77777777" w:rsidR="00464879" w:rsidRPr="001A1951" w:rsidRDefault="00464879" w:rsidP="00464879">
      <w:pPr>
        <w:spacing w:after="0" w:line="480" w:lineRule="auto"/>
        <w:ind w:left="142" w:firstLine="567"/>
        <w:jc w:val="both"/>
        <w:rPr>
          <w:rFonts w:eastAsia="Times New Roman" w:cs="Arial"/>
          <w:sz w:val="24"/>
          <w:szCs w:val="24"/>
          <w:lang w:eastAsia="en-PH"/>
        </w:rPr>
      </w:pPr>
      <w:r w:rsidRPr="001A1951">
        <w:rPr>
          <w:rFonts w:eastAsia="Times New Roman" w:cs="Arial"/>
          <w:sz w:val="24"/>
          <w:szCs w:val="24"/>
          <w:lang w:eastAsia="en-PH"/>
        </w:rPr>
        <w:t xml:space="preserve">To develop a document management system designed for APC students and faculty to submit and manage project documents so that the document submission process is streamlined and the overall efficiency of managing project papers is enhanced. </w:t>
      </w:r>
    </w:p>
    <w:p w14:paraId="28B2F962" w14:textId="77777777" w:rsidR="00464879" w:rsidRPr="001A1951" w:rsidRDefault="00464879" w:rsidP="00464879">
      <w:pPr>
        <w:spacing w:after="0" w:line="480" w:lineRule="auto"/>
        <w:ind w:left="720" w:hanging="720"/>
        <w:jc w:val="both"/>
        <w:rPr>
          <w:rFonts w:ascii="Segoe UI" w:eastAsia="Times New Roman" w:hAnsi="Segoe UI" w:cs="Segoe UI"/>
          <w:sz w:val="24"/>
          <w:szCs w:val="24"/>
          <w:lang w:eastAsia="en-PH"/>
        </w:rPr>
      </w:pPr>
      <w:r w:rsidRPr="485AF9CB">
        <w:rPr>
          <w:rFonts w:eastAsia="Times New Roman" w:cs="Arial"/>
          <w:b/>
          <w:bCs/>
          <w:sz w:val="24"/>
          <w:szCs w:val="24"/>
          <w:lang w:eastAsia="en-PH"/>
        </w:rPr>
        <w:t>Specific Objectives</w:t>
      </w:r>
      <w:r w:rsidRPr="485AF9CB">
        <w:rPr>
          <w:rFonts w:eastAsia="Times New Roman" w:cs="Arial"/>
          <w:sz w:val="24"/>
          <w:szCs w:val="24"/>
          <w:lang w:eastAsia="en-PH"/>
        </w:rPr>
        <w:t> </w:t>
      </w:r>
    </w:p>
    <w:p w14:paraId="459D75DB" w14:textId="1D8C8F49" w:rsidR="5B28AAEC" w:rsidRDefault="02B8E6E3" w:rsidP="485AF9CB">
      <w:pPr>
        <w:pStyle w:val="ListParagraph"/>
        <w:numPr>
          <w:ilvl w:val="0"/>
          <w:numId w:val="1"/>
        </w:numPr>
        <w:spacing w:after="0" w:line="480" w:lineRule="auto"/>
        <w:jc w:val="both"/>
        <w:rPr>
          <w:rFonts w:ascii="Segoe UI" w:eastAsia="Times New Roman" w:hAnsi="Segoe UI" w:cs="Segoe UI"/>
          <w:sz w:val="24"/>
          <w:szCs w:val="24"/>
          <w:lang w:eastAsia="en-PH"/>
        </w:rPr>
      </w:pPr>
      <w:r w:rsidRPr="7F45A552">
        <w:rPr>
          <w:rFonts w:ascii="Segoe UI" w:eastAsia="Times New Roman" w:hAnsi="Segoe UI" w:cs="Segoe UI"/>
          <w:sz w:val="24"/>
          <w:szCs w:val="24"/>
          <w:lang w:eastAsia="en-PH"/>
        </w:rPr>
        <w:lastRenderedPageBreak/>
        <w:t>To implement a system that will streamline the project submission process and provide centralized storage for the submitted files</w:t>
      </w:r>
      <w:del w:id="19" w:author="Christian Viola" w:date="2024-02-19T04:04:00Z">
        <w:r w:rsidR="5B28AAEC" w:rsidRPr="7F45A552" w:rsidDel="02B8E6E3">
          <w:rPr>
            <w:rFonts w:ascii="Segoe UI" w:eastAsia="Times New Roman" w:hAnsi="Segoe UI" w:cs="Segoe UI"/>
            <w:sz w:val="24"/>
            <w:szCs w:val="24"/>
            <w:lang w:eastAsia="en-PH"/>
          </w:rPr>
          <w:delText xml:space="preserve">.  </w:delText>
        </w:r>
      </w:del>
      <w:ins w:id="20" w:author="Christian Viola" w:date="2024-02-19T04:04:00Z">
        <w:r w:rsidR="3235A964" w:rsidRPr="7F45A552">
          <w:rPr>
            <w:rFonts w:ascii="Segoe UI" w:eastAsia="Times New Roman" w:hAnsi="Segoe UI" w:cs="Segoe UI"/>
            <w:sz w:val="24"/>
            <w:szCs w:val="24"/>
            <w:lang w:eastAsia="en-PH"/>
          </w:rPr>
          <w:t xml:space="preserve">. </w:t>
        </w:r>
      </w:ins>
    </w:p>
    <w:p w14:paraId="6117A33F" w14:textId="00AC96AA" w:rsidR="5B28AAEC" w:rsidRDefault="5B28AAEC" w:rsidP="485AF9CB">
      <w:pPr>
        <w:pStyle w:val="ListParagraph"/>
        <w:numPr>
          <w:ilvl w:val="0"/>
          <w:numId w:val="1"/>
        </w:numPr>
        <w:spacing w:after="0" w:line="480" w:lineRule="auto"/>
        <w:jc w:val="both"/>
        <w:rPr>
          <w:rFonts w:ascii="Segoe UI" w:eastAsia="Times New Roman" w:hAnsi="Segoe UI" w:cs="Segoe UI"/>
          <w:sz w:val="24"/>
          <w:szCs w:val="24"/>
          <w:lang w:eastAsia="en-PH"/>
        </w:rPr>
      </w:pPr>
      <w:r w:rsidRPr="485AF9CB">
        <w:rPr>
          <w:rFonts w:ascii="Segoe UI" w:eastAsia="Times New Roman" w:hAnsi="Segoe UI" w:cs="Segoe UI"/>
          <w:sz w:val="24"/>
          <w:szCs w:val="24"/>
          <w:lang w:eastAsia="en-PH"/>
        </w:rPr>
        <w:t>To allow certain users to view and generate reports on submission summary, metadata analysis, and user behavior.</w:t>
      </w:r>
    </w:p>
    <w:p w14:paraId="507DCBA1" w14:textId="60E058D3" w:rsidR="5B28AAEC" w:rsidRDefault="5B28AAEC" w:rsidP="485AF9CB">
      <w:pPr>
        <w:pStyle w:val="ListParagraph"/>
        <w:numPr>
          <w:ilvl w:val="0"/>
          <w:numId w:val="1"/>
        </w:numPr>
        <w:spacing w:after="0" w:line="480" w:lineRule="auto"/>
        <w:jc w:val="both"/>
        <w:rPr>
          <w:rFonts w:ascii="Segoe UI" w:eastAsia="Times New Roman" w:hAnsi="Segoe UI" w:cs="Segoe UI"/>
          <w:sz w:val="24"/>
          <w:szCs w:val="24"/>
          <w:lang w:eastAsia="en-PH"/>
        </w:rPr>
      </w:pPr>
      <w:r w:rsidRPr="485AF9CB">
        <w:rPr>
          <w:rFonts w:ascii="Segoe UI" w:eastAsia="Times New Roman" w:hAnsi="Segoe UI" w:cs="Segoe UI"/>
          <w:sz w:val="24"/>
          <w:szCs w:val="24"/>
          <w:lang w:eastAsia="en-PH"/>
        </w:rPr>
        <w:t>To enact a transparent tracking system, allowing the users involved to monitor the status, updates, and progress of each paper as it moves through the submission process.</w:t>
      </w:r>
    </w:p>
    <w:p w14:paraId="0E47C1D8" w14:textId="393BE91F" w:rsidR="00464879" w:rsidRPr="001A1951" w:rsidRDefault="00464879" w:rsidP="485AF9CB">
      <w:pPr>
        <w:spacing w:after="0" w:line="480" w:lineRule="auto"/>
        <w:jc w:val="both"/>
        <w:rPr>
          <w:rFonts w:eastAsia="Times New Roman" w:cs="Arial"/>
          <w:sz w:val="24"/>
          <w:szCs w:val="24"/>
          <w:lang w:eastAsia="en-PH"/>
        </w:rPr>
      </w:pPr>
    </w:p>
    <w:p w14:paraId="0AC030FC" w14:textId="367F3ABF" w:rsidR="00EF30E6" w:rsidRPr="001A1951" w:rsidRDefault="00EF30E6" w:rsidP="00901BB2">
      <w:pPr>
        <w:pStyle w:val="Heading2"/>
        <w:rPr>
          <w:szCs w:val="24"/>
        </w:rPr>
      </w:pPr>
      <w:bookmarkStart w:id="21" w:name="_Toc156213742"/>
      <w:r w:rsidRPr="001A1951">
        <w:rPr>
          <w:szCs w:val="24"/>
        </w:rPr>
        <w:t>Significance of the Project</w:t>
      </w:r>
      <w:bookmarkEnd w:id="18"/>
      <w:bookmarkEnd w:id="21"/>
    </w:p>
    <w:p w14:paraId="2CADD2FD" w14:textId="77777777" w:rsidR="00464879" w:rsidRPr="001A1951" w:rsidRDefault="00464879" w:rsidP="00464879">
      <w:pPr>
        <w:pStyle w:val="paragraph"/>
        <w:spacing w:before="240" w:beforeAutospacing="0" w:after="0" w:afterAutospacing="0" w:line="480" w:lineRule="auto"/>
        <w:ind w:firstLine="720"/>
        <w:jc w:val="both"/>
        <w:textAlignment w:val="baseline"/>
        <w:rPr>
          <w:rFonts w:ascii="Segoe UI" w:hAnsi="Segoe UI" w:cs="Segoe UI"/>
        </w:rPr>
      </w:pPr>
      <w:bookmarkStart w:id="22" w:name="_Toc135911831"/>
      <w:r w:rsidRPr="001A1951">
        <w:rPr>
          <w:rStyle w:val="normaltextrun"/>
          <w:rFonts w:ascii="Arial" w:hAnsi="Arial" w:cs="Arial"/>
        </w:rPr>
        <w:t xml:space="preserve">The </w:t>
      </w:r>
      <w:proofErr w:type="spellStart"/>
      <w:r w:rsidRPr="001A1951">
        <w:rPr>
          <w:rStyle w:val="normaltextrun"/>
          <w:rFonts w:ascii="Arial" w:hAnsi="Arial" w:cs="Arial"/>
        </w:rPr>
        <w:t>Ramkolek</w:t>
      </w:r>
      <w:proofErr w:type="spellEnd"/>
      <w:r w:rsidRPr="001A1951">
        <w:rPr>
          <w:rStyle w:val="normaltextrun"/>
          <w:rFonts w:ascii="Arial" w:hAnsi="Arial" w:cs="Arial"/>
        </w:rPr>
        <w:t xml:space="preserve"> will benefit the following people:</w:t>
      </w:r>
      <w:r w:rsidRPr="001A1951">
        <w:rPr>
          <w:rStyle w:val="eop"/>
          <w:rFonts w:ascii="Arial" w:hAnsi="Arial" w:cs="Arial"/>
        </w:rPr>
        <w:t> </w:t>
      </w:r>
    </w:p>
    <w:p w14:paraId="2383F2DA" w14:textId="77777777" w:rsidR="00464879" w:rsidRPr="001A1951" w:rsidRDefault="00464879" w:rsidP="00464879">
      <w:pPr>
        <w:pStyle w:val="paragraph"/>
        <w:spacing w:before="240" w:beforeAutospacing="0" w:after="0" w:afterAutospacing="0" w:line="480" w:lineRule="auto"/>
        <w:ind w:left="720"/>
        <w:jc w:val="both"/>
        <w:textAlignment w:val="baseline"/>
        <w:rPr>
          <w:rFonts w:ascii="Segoe UI" w:hAnsi="Segoe UI" w:cs="Segoe UI"/>
        </w:rPr>
      </w:pPr>
      <w:r w:rsidRPr="001A1951">
        <w:rPr>
          <w:rStyle w:val="normaltextrun"/>
          <w:rFonts w:ascii="Arial" w:hAnsi="Arial" w:cs="Arial"/>
          <w:b/>
          <w:bCs/>
        </w:rPr>
        <w:t xml:space="preserve">APC Students. </w:t>
      </w:r>
      <w:r w:rsidRPr="001A1951">
        <w:rPr>
          <w:rStyle w:val="normaltextrun"/>
          <w:rFonts w:ascii="Arial" w:hAnsi="Arial" w:cs="Arial"/>
        </w:rPr>
        <w:t>Students in subjects that require the final project and research papers will benefit from this project because it is intended for them to use the repository to submit their project and research papers.</w:t>
      </w:r>
      <w:r w:rsidRPr="001A1951">
        <w:rPr>
          <w:rStyle w:val="eop"/>
          <w:rFonts w:ascii="Arial" w:hAnsi="Arial" w:cs="Arial"/>
        </w:rPr>
        <w:t> </w:t>
      </w:r>
    </w:p>
    <w:p w14:paraId="18085EDA" w14:textId="77777777" w:rsidR="00464879" w:rsidRPr="001A1951" w:rsidRDefault="00464879" w:rsidP="00464879">
      <w:pPr>
        <w:pStyle w:val="paragraph"/>
        <w:spacing w:before="240" w:beforeAutospacing="0" w:after="0" w:afterAutospacing="0" w:line="480" w:lineRule="auto"/>
        <w:ind w:left="720"/>
        <w:jc w:val="both"/>
        <w:textAlignment w:val="baseline"/>
        <w:rPr>
          <w:rFonts w:ascii="Segoe UI" w:hAnsi="Segoe UI" w:cs="Segoe UI"/>
        </w:rPr>
      </w:pPr>
      <w:r w:rsidRPr="001A1951">
        <w:rPr>
          <w:rStyle w:val="normaltextrun"/>
          <w:rFonts w:ascii="Arial" w:hAnsi="Arial" w:cs="Arial"/>
          <w:b/>
          <w:bCs/>
        </w:rPr>
        <w:t xml:space="preserve">APC Faculty. </w:t>
      </w:r>
      <w:r w:rsidRPr="001A1951">
        <w:rPr>
          <w:rStyle w:val="normaltextrun"/>
          <w:rFonts w:ascii="Arial" w:hAnsi="Arial" w:cs="Arial"/>
        </w:rPr>
        <w:t>Proofreaders from the English cluster, professors of PBL (Project Based Learning) and research subjects that generate final papers, and PBL heads will benefit from this project as well because this will make it easier for them to view, evaluate, and give feedback to the students’ papers before giving it their approval.</w:t>
      </w:r>
      <w:r w:rsidRPr="001A1951">
        <w:rPr>
          <w:rStyle w:val="eop"/>
          <w:rFonts w:ascii="Arial" w:hAnsi="Arial" w:cs="Arial"/>
        </w:rPr>
        <w:t> </w:t>
      </w:r>
    </w:p>
    <w:p w14:paraId="142B99E1" w14:textId="77777777" w:rsidR="00464879" w:rsidRPr="001A1951" w:rsidRDefault="00464879" w:rsidP="00464879">
      <w:pPr>
        <w:pStyle w:val="paragraph"/>
        <w:spacing w:before="240" w:beforeAutospacing="0" w:after="0" w:afterAutospacing="0" w:line="480" w:lineRule="auto"/>
        <w:ind w:left="720"/>
        <w:jc w:val="both"/>
        <w:textAlignment w:val="baseline"/>
        <w:rPr>
          <w:rFonts w:ascii="Segoe UI" w:hAnsi="Segoe UI" w:cs="Segoe UI"/>
        </w:rPr>
      </w:pPr>
      <w:r w:rsidRPr="001A1951">
        <w:rPr>
          <w:rStyle w:val="normaltextrun"/>
          <w:rFonts w:ascii="Arial" w:hAnsi="Arial" w:cs="Arial"/>
          <w:b/>
          <w:bCs/>
        </w:rPr>
        <w:t xml:space="preserve">APC Librarians. </w:t>
      </w:r>
      <w:r w:rsidRPr="001A1951">
        <w:rPr>
          <w:rStyle w:val="normaltextrun"/>
          <w:rFonts w:ascii="Arial" w:hAnsi="Arial" w:cs="Arial"/>
        </w:rPr>
        <w:t xml:space="preserve">The project will shorten the amount of time Librarians spend on cataloging and encoding the approved research papers submitted to them. In </w:t>
      </w:r>
      <w:r w:rsidRPr="001A1951">
        <w:rPr>
          <w:rStyle w:val="normaltextrun"/>
          <w:rFonts w:ascii="Arial" w:hAnsi="Arial" w:cs="Arial"/>
        </w:rPr>
        <w:lastRenderedPageBreak/>
        <w:t>addition to that, the project will reduce the possibility of errors in the librarians’ side since most of the encoded information comes from the people who submit them.</w:t>
      </w:r>
      <w:r w:rsidRPr="001A1951">
        <w:rPr>
          <w:rStyle w:val="eop"/>
          <w:rFonts w:ascii="Arial" w:hAnsi="Arial" w:cs="Arial"/>
        </w:rPr>
        <w:t> </w:t>
      </w:r>
    </w:p>
    <w:p w14:paraId="67BB078E" w14:textId="77777777" w:rsidR="00464879" w:rsidRPr="001A1951" w:rsidRDefault="00464879" w:rsidP="00464879">
      <w:pPr>
        <w:pStyle w:val="paragraph"/>
        <w:spacing w:before="240" w:beforeAutospacing="0" w:after="0" w:afterAutospacing="0" w:line="480" w:lineRule="auto"/>
        <w:ind w:left="720"/>
        <w:jc w:val="both"/>
        <w:textAlignment w:val="baseline"/>
        <w:rPr>
          <w:rStyle w:val="eop"/>
          <w:rFonts w:ascii="Arial" w:hAnsi="Arial" w:cs="Arial"/>
        </w:rPr>
      </w:pPr>
      <w:r w:rsidRPr="001A1951">
        <w:rPr>
          <w:rStyle w:val="normaltextrun"/>
          <w:rFonts w:ascii="Arial" w:hAnsi="Arial" w:cs="Arial"/>
          <w:b/>
          <w:bCs/>
        </w:rPr>
        <w:t xml:space="preserve">Program Directors. </w:t>
      </w:r>
      <w:r w:rsidRPr="001A1951">
        <w:rPr>
          <w:rStyle w:val="normaltextrun"/>
          <w:rFonts w:ascii="Arial" w:hAnsi="Arial" w:cs="Arial"/>
        </w:rPr>
        <w:t>Having reports on the numbers and figures of papers by APC students can be used to gain insight into the changes in trends within the school. This information can be used in the updating and development of the curriculum and ensure that the school’s programs remain relevant to the trends.</w:t>
      </w:r>
      <w:r w:rsidRPr="001A1951">
        <w:rPr>
          <w:rStyle w:val="eop"/>
          <w:rFonts w:ascii="Arial" w:hAnsi="Arial" w:cs="Arial"/>
        </w:rPr>
        <w:t> </w:t>
      </w:r>
    </w:p>
    <w:p w14:paraId="0D1DC2FB" w14:textId="77777777" w:rsidR="00464879" w:rsidRPr="001A1951" w:rsidRDefault="00464879" w:rsidP="00464879">
      <w:pPr>
        <w:pStyle w:val="paragraph"/>
        <w:spacing w:before="240" w:beforeAutospacing="0" w:after="0" w:afterAutospacing="0" w:line="480" w:lineRule="auto"/>
        <w:ind w:left="720"/>
        <w:jc w:val="both"/>
        <w:textAlignment w:val="baseline"/>
        <w:rPr>
          <w:rStyle w:val="normaltextrun"/>
          <w:rFonts w:ascii="Arial" w:hAnsi="Arial" w:cs="Arial"/>
        </w:rPr>
      </w:pPr>
      <w:r w:rsidRPr="001A1951">
        <w:rPr>
          <w:rStyle w:val="normaltextrun"/>
          <w:rFonts w:ascii="Arial" w:hAnsi="Arial" w:cs="Arial"/>
          <w:b/>
          <w:bCs/>
        </w:rPr>
        <w:t>Future Developers.</w:t>
      </w:r>
      <w:r w:rsidRPr="001A1951">
        <w:rPr>
          <w:rStyle w:val="normaltextrun"/>
          <w:rFonts w:ascii="Arial" w:hAnsi="Arial" w:cs="Arial"/>
          <w:b/>
        </w:rPr>
        <w:t xml:space="preserve"> </w:t>
      </w:r>
      <w:r w:rsidRPr="001A1951">
        <w:rPr>
          <w:rStyle w:val="normaltextrun"/>
          <w:rFonts w:ascii="Arial" w:hAnsi="Arial" w:cs="Arial"/>
        </w:rPr>
        <w:t xml:space="preserve">The project will provide a valuable case study and framework for future development in repository systems and document management in educational institutions. These developers can learn from the </w:t>
      </w:r>
      <w:proofErr w:type="spellStart"/>
      <w:r w:rsidRPr="001A1951">
        <w:rPr>
          <w:rStyle w:val="normaltextrun"/>
          <w:rFonts w:ascii="Arial" w:hAnsi="Arial" w:cs="Arial"/>
        </w:rPr>
        <w:t>Ramkolek</w:t>
      </w:r>
      <w:proofErr w:type="spellEnd"/>
      <w:r w:rsidRPr="001A1951">
        <w:rPr>
          <w:rStyle w:val="normaltextrun"/>
          <w:rFonts w:ascii="Arial" w:hAnsi="Arial" w:cs="Arial"/>
        </w:rPr>
        <w:t xml:space="preserve"> project to create more efficient and advanced systems for managing educational documents and research papers.</w:t>
      </w:r>
    </w:p>
    <w:p w14:paraId="49CDDC58" w14:textId="77777777" w:rsidR="00464879" w:rsidRPr="001A1951" w:rsidRDefault="19415E8E" w:rsidP="7F45A552">
      <w:pPr>
        <w:pStyle w:val="paragraph"/>
        <w:spacing w:before="240" w:beforeAutospacing="0" w:after="0" w:afterAutospacing="0" w:line="480" w:lineRule="auto"/>
        <w:ind w:left="720"/>
        <w:jc w:val="both"/>
        <w:textAlignment w:val="baseline"/>
        <w:rPr>
          <w:rFonts w:ascii="Arial" w:hAnsi="Arial" w:cs="Arial"/>
        </w:rPr>
      </w:pPr>
      <w:r w:rsidRPr="7F45A552">
        <w:rPr>
          <w:rFonts w:ascii="Arial" w:hAnsi="Arial" w:cs="Arial"/>
          <w:b/>
          <w:bCs/>
        </w:rPr>
        <w:t xml:space="preserve">Quality Education (Sustainable Development Goal 4). </w:t>
      </w:r>
      <w:r w:rsidRPr="7F45A552">
        <w:rPr>
          <w:rFonts w:ascii="Arial" w:hAnsi="Arial" w:cs="Arial"/>
        </w:rPr>
        <w:t xml:space="preserve">This initiative helps improve the standard of education by simplifying the procedures for managing, submitting, and accessing academic papers. It makes educational materials more accessible, encourages better teaching and learning, and speeds up curriculum development—all of which are vital components of this </w:t>
      </w:r>
      <w:bookmarkStart w:id="23" w:name="_Int_WoBvIcqx"/>
      <w:r w:rsidRPr="7F45A552">
        <w:rPr>
          <w:rFonts w:ascii="Arial" w:hAnsi="Arial" w:cs="Arial"/>
        </w:rPr>
        <w:t>SDG</w:t>
      </w:r>
      <w:bookmarkEnd w:id="23"/>
      <w:r w:rsidRPr="7F45A552">
        <w:rPr>
          <w:rFonts w:ascii="Arial" w:hAnsi="Arial" w:cs="Arial"/>
        </w:rPr>
        <w:t>.</w:t>
      </w:r>
    </w:p>
    <w:p w14:paraId="798AE88B" w14:textId="77777777" w:rsidR="00464879" w:rsidRPr="001A1951" w:rsidRDefault="00464879" w:rsidP="00464879">
      <w:pPr>
        <w:pStyle w:val="paragraph"/>
        <w:spacing w:before="240" w:beforeAutospacing="0" w:after="0" w:afterAutospacing="0" w:line="480" w:lineRule="auto"/>
        <w:jc w:val="both"/>
        <w:textAlignment w:val="baseline"/>
        <w:rPr>
          <w:rFonts w:ascii="Arial" w:hAnsi="Arial" w:cs="Arial"/>
        </w:rPr>
      </w:pPr>
    </w:p>
    <w:p w14:paraId="24BBD231" w14:textId="10BAF736" w:rsidR="0065536F" w:rsidRPr="001A1951" w:rsidRDefault="00112074" w:rsidP="00774F54">
      <w:pPr>
        <w:pStyle w:val="Heading2"/>
        <w:rPr>
          <w:szCs w:val="24"/>
        </w:rPr>
      </w:pPr>
      <w:bookmarkStart w:id="24" w:name="_Toc156213743"/>
      <w:r w:rsidRPr="001A1951">
        <w:rPr>
          <w:szCs w:val="24"/>
        </w:rPr>
        <w:t>Scope and Limitations</w:t>
      </w:r>
      <w:bookmarkEnd w:id="22"/>
      <w:bookmarkEnd w:id="24"/>
    </w:p>
    <w:p w14:paraId="313B8563" w14:textId="77777777" w:rsidR="00464879" w:rsidRPr="001A1951" w:rsidRDefault="00464879" w:rsidP="00464879">
      <w:pPr>
        <w:pStyle w:val="paragraph"/>
        <w:numPr>
          <w:ilvl w:val="0"/>
          <w:numId w:val="36"/>
        </w:numPr>
        <w:spacing w:before="0" w:beforeAutospacing="0" w:after="0" w:afterAutospacing="0" w:line="480" w:lineRule="auto"/>
        <w:jc w:val="both"/>
        <w:textAlignment w:val="baseline"/>
        <w:rPr>
          <w:rFonts w:ascii="Arial" w:hAnsi="Arial" w:cs="Arial"/>
        </w:rPr>
      </w:pPr>
      <w:r w:rsidRPr="001A1951">
        <w:rPr>
          <w:rFonts w:ascii="Arial" w:hAnsi="Arial" w:cs="Arial"/>
        </w:rPr>
        <w:t xml:space="preserve">APC accounts will be used for logging in. </w:t>
      </w:r>
    </w:p>
    <w:p w14:paraId="5378EE39" w14:textId="77777777" w:rsidR="00464879" w:rsidRPr="001A1951" w:rsidRDefault="00464879" w:rsidP="00464879">
      <w:pPr>
        <w:pStyle w:val="paragraph"/>
        <w:numPr>
          <w:ilvl w:val="0"/>
          <w:numId w:val="36"/>
        </w:numPr>
        <w:spacing w:before="0" w:beforeAutospacing="0" w:after="0" w:afterAutospacing="0" w:line="480" w:lineRule="auto"/>
        <w:jc w:val="both"/>
        <w:textAlignment w:val="baseline"/>
        <w:rPr>
          <w:rFonts w:ascii="Arial" w:hAnsi="Arial" w:cs="Arial"/>
        </w:rPr>
      </w:pPr>
      <w:r w:rsidRPr="001A1951">
        <w:rPr>
          <w:rFonts w:ascii="Arial" w:hAnsi="Arial" w:cs="Arial"/>
        </w:rPr>
        <w:t xml:space="preserve">The research and project papers must be in both Word and PDF files. Files in other formats may be included but they will not be uploaded to the Koha library system. </w:t>
      </w:r>
    </w:p>
    <w:p w14:paraId="6157D094" w14:textId="77777777" w:rsidR="00464879" w:rsidRPr="001A1951" w:rsidRDefault="00464879" w:rsidP="00464879">
      <w:pPr>
        <w:pStyle w:val="paragraph"/>
        <w:numPr>
          <w:ilvl w:val="0"/>
          <w:numId w:val="36"/>
        </w:numPr>
        <w:spacing w:before="0" w:beforeAutospacing="0" w:after="0" w:afterAutospacing="0" w:line="480" w:lineRule="auto"/>
        <w:jc w:val="both"/>
        <w:textAlignment w:val="baseline"/>
        <w:rPr>
          <w:rFonts w:ascii="Arial" w:hAnsi="Arial" w:cs="Arial"/>
        </w:rPr>
      </w:pPr>
      <w:r w:rsidRPr="001A1951">
        <w:rPr>
          <w:rFonts w:ascii="Arial" w:hAnsi="Arial" w:cs="Arial"/>
        </w:rPr>
        <w:t xml:space="preserve">Notifications for the </w:t>
      </w:r>
      <w:proofErr w:type="spellStart"/>
      <w:r w:rsidRPr="001A1951">
        <w:rPr>
          <w:rFonts w:ascii="Arial" w:hAnsi="Arial" w:cs="Arial"/>
        </w:rPr>
        <w:t>Ramkolek</w:t>
      </w:r>
      <w:proofErr w:type="spellEnd"/>
      <w:r w:rsidRPr="001A1951">
        <w:rPr>
          <w:rFonts w:ascii="Arial" w:hAnsi="Arial" w:cs="Arial"/>
        </w:rPr>
        <w:t xml:space="preserve"> will be sent through the webapp itself and email. </w:t>
      </w:r>
    </w:p>
    <w:p w14:paraId="00E9AFBC" w14:textId="77777777" w:rsidR="00464879" w:rsidRPr="001A1951" w:rsidRDefault="00464879" w:rsidP="00464879">
      <w:pPr>
        <w:pStyle w:val="paragraph"/>
        <w:numPr>
          <w:ilvl w:val="0"/>
          <w:numId w:val="36"/>
        </w:numPr>
        <w:spacing w:before="0" w:beforeAutospacing="0" w:after="0" w:afterAutospacing="0" w:line="480" w:lineRule="auto"/>
        <w:jc w:val="both"/>
        <w:textAlignment w:val="baseline"/>
        <w:rPr>
          <w:rFonts w:ascii="Arial" w:hAnsi="Arial" w:cs="Arial"/>
        </w:rPr>
      </w:pPr>
      <w:r w:rsidRPr="001A1951">
        <w:rPr>
          <w:rFonts w:ascii="Arial" w:hAnsi="Arial" w:cs="Arial"/>
        </w:rPr>
        <w:lastRenderedPageBreak/>
        <w:t xml:space="preserve">The approval workflow will begin with the student request for proofreader up to the library uploading the papers to the library system. </w:t>
      </w:r>
    </w:p>
    <w:p w14:paraId="20077D57" w14:textId="77777777" w:rsidR="00464879" w:rsidRPr="001A1951" w:rsidRDefault="00464879" w:rsidP="00464879">
      <w:pPr>
        <w:pStyle w:val="paragraph"/>
        <w:numPr>
          <w:ilvl w:val="0"/>
          <w:numId w:val="36"/>
        </w:numPr>
        <w:spacing w:before="0" w:beforeAutospacing="0" w:after="0" w:afterAutospacing="0" w:line="480" w:lineRule="auto"/>
        <w:jc w:val="both"/>
        <w:textAlignment w:val="baseline"/>
        <w:rPr>
          <w:rFonts w:ascii="Arial" w:hAnsi="Arial" w:cs="Arial"/>
        </w:rPr>
      </w:pPr>
      <w:r w:rsidRPr="001A1951">
        <w:rPr>
          <w:rFonts w:ascii="Arial" w:hAnsi="Arial" w:cs="Arial"/>
        </w:rPr>
        <w:t xml:space="preserve">Reports can be generated by all types of users. </w:t>
      </w:r>
    </w:p>
    <w:p w14:paraId="5A60355E" w14:textId="77777777" w:rsidR="00464879" w:rsidRPr="001A1951" w:rsidRDefault="00464879" w:rsidP="00464879">
      <w:pPr>
        <w:pStyle w:val="paragraph"/>
        <w:numPr>
          <w:ilvl w:val="0"/>
          <w:numId w:val="36"/>
        </w:numPr>
        <w:spacing w:before="0" w:beforeAutospacing="0" w:after="0" w:afterAutospacing="0" w:line="480" w:lineRule="auto"/>
        <w:jc w:val="both"/>
        <w:textAlignment w:val="baseline"/>
        <w:rPr>
          <w:rFonts w:ascii="Arial" w:hAnsi="Arial" w:cs="Arial"/>
        </w:rPr>
      </w:pPr>
      <w:r w:rsidRPr="001A1951">
        <w:rPr>
          <w:rFonts w:ascii="Arial" w:hAnsi="Arial" w:cs="Arial"/>
        </w:rPr>
        <w:t xml:space="preserve">The repository will not be available to non-APC individuals without APC accounts. </w:t>
      </w:r>
    </w:p>
    <w:p w14:paraId="37EC366C" w14:textId="77777777" w:rsidR="00464879" w:rsidRPr="001A1951" w:rsidRDefault="00464879" w:rsidP="00464879">
      <w:pPr>
        <w:pStyle w:val="paragraph"/>
        <w:numPr>
          <w:ilvl w:val="0"/>
          <w:numId w:val="36"/>
        </w:numPr>
        <w:spacing w:before="0" w:beforeAutospacing="0" w:after="0" w:afterAutospacing="0" w:line="480" w:lineRule="auto"/>
        <w:jc w:val="both"/>
        <w:textAlignment w:val="baseline"/>
        <w:rPr>
          <w:rFonts w:ascii="Arial" w:hAnsi="Arial" w:cs="Arial"/>
        </w:rPr>
      </w:pPr>
      <w:r w:rsidRPr="001A1951">
        <w:rPr>
          <w:rFonts w:ascii="Arial" w:hAnsi="Arial" w:cs="Arial"/>
        </w:rPr>
        <w:t xml:space="preserve">The bar code and access record must be manually entered by the librarians. </w:t>
      </w:r>
    </w:p>
    <w:p w14:paraId="7BF0922A" w14:textId="77777777" w:rsidR="00464879" w:rsidRPr="001A1951" w:rsidRDefault="00464879" w:rsidP="00464879">
      <w:pPr>
        <w:pStyle w:val="paragraph"/>
        <w:numPr>
          <w:ilvl w:val="0"/>
          <w:numId w:val="36"/>
        </w:numPr>
        <w:spacing w:before="0" w:beforeAutospacing="0" w:after="0" w:afterAutospacing="0" w:line="480" w:lineRule="auto"/>
        <w:jc w:val="both"/>
        <w:textAlignment w:val="baseline"/>
        <w:rPr>
          <w:rFonts w:ascii="Arial" w:hAnsi="Arial" w:cs="Arial"/>
        </w:rPr>
      </w:pPr>
      <w:proofErr w:type="spellStart"/>
      <w:r w:rsidRPr="001A1951">
        <w:rPr>
          <w:rFonts w:ascii="Arial" w:hAnsi="Arial" w:cs="Arial"/>
        </w:rPr>
        <w:t>Ramkolek</w:t>
      </w:r>
      <w:proofErr w:type="spellEnd"/>
      <w:r w:rsidRPr="001A1951">
        <w:rPr>
          <w:rFonts w:ascii="Arial" w:hAnsi="Arial" w:cs="Arial"/>
        </w:rPr>
        <w:t xml:space="preserve"> will be able to transmit data and files onto the Library System but not retrieve them. </w:t>
      </w:r>
    </w:p>
    <w:p w14:paraId="572459A8" w14:textId="77777777" w:rsidR="00464879" w:rsidRPr="001A1951" w:rsidRDefault="00464879" w:rsidP="00464879">
      <w:pPr>
        <w:pStyle w:val="paragraph"/>
        <w:numPr>
          <w:ilvl w:val="0"/>
          <w:numId w:val="36"/>
        </w:numPr>
        <w:spacing w:before="0" w:beforeAutospacing="0" w:after="0" w:afterAutospacing="0" w:line="480" w:lineRule="auto"/>
        <w:jc w:val="both"/>
        <w:textAlignment w:val="baseline"/>
        <w:rPr>
          <w:rFonts w:ascii="Arial" w:hAnsi="Arial" w:cs="Arial"/>
        </w:rPr>
      </w:pPr>
      <w:r w:rsidRPr="001A1951">
        <w:rPr>
          <w:rFonts w:ascii="Arial" w:hAnsi="Arial" w:cs="Arial"/>
        </w:rPr>
        <w:t xml:space="preserve">To measure the effectiveness of </w:t>
      </w:r>
      <w:proofErr w:type="spellStart"/>
      <w:r w:rsidRPr="001A1951">
        <w:rPr>
          <w:rFonts w:ascii="Arial" w:hAnsi="Arial" w:cs="Arial"/>
        </w:rPr>
        <w:t>Ramkolek</w:t>
      </w:r>
      <w:proofErr w:type="spellEnd"/>
      <w:r w:rsidRPr="001A1951">
        <w:rPr>
          <w:rFonts w:ascii="Arial" w:hAnsi="Arial" w:cs="Arial"/>
        </w:rPr>
        <w:t xml:space="preserve">, at the end of the last PBL subject, surveys and interviews will be conducted on select individuals who will be provided with a demo of the webapp. </w:t>
      </w:r>
    </w:p>
    <w:p w14:paraId="28905A60" w14:textId="77777777" w:rsidR="00464879" w:rsidRPr="001A1951" w:rsidRDefault="00464879" w:rsidP="00464879">
      <w:pPr>
        <w:pStyle w:val="paragraph"/>
        <w:numPr>
          <w:ilvl w:val="0"/>
          <w:numId w:val="36"/>
        </w:numPr>
        <w:spacing w:before="0" w:beforeAutospacing="0" w:after="0" w:afterAutospacing="0" w:line="480" w:lineRule="auto"/>
        <w:jc w:val="both"/>
        <w:textAlignment w:val="baseline"/>
        <w:rPr>
          <w:rFonts w:ascii="Arial" w:hAnsi="Arial" w:cs="Arial"/>
        </w:rPr>
        <w:sectPr w:rsidR="00464879" w:rsidRPr="001A1951" w:rsidSect="00EB1638">
          <w:headerReference w:type="default" r:id="rId17"/>
          <w:footerReference w:type="default" r:id="rId18"/>
          <w:pgSz w:w="12240" w:h="15840"/>
          <w:pgMar w:top="1440" w:right="1440" w:bottom="1440" w:left="1440" w:header="708" w:footer="708" w:gutter="0"/>
          <w:pgNumType w:start="1"/>
          <w:cols w:space="708"/>
          <w:docGrid w:linePitch="360"/>
        </w:sectPr>
      </w:pPr>
      <w:r w:rsidRPr="001A1951">
        <w:rPr>
          <w:rFonts w:ascii="Arial" w:hAnsi="Arial" w:cs="Arial"/>
        </w:rPr>
        <w:t>Files uploaded can be opened in the repository but adding and removing files in a submission that is ongoing is not allowed if the paper was not returned.</w:t>
      </w:r>
    </w:p>
    <w:p w14:paraId="26A97734" w14:textId="10A35F1B" w:rsidR="005E3B8F" w:rsidRPr="001A1951" w:rsidRDefault="005E3B8F" w:rsidP="00901BB2">
      <w:pPr>
        <w:pStyle w:val="Heading1"/>
        <w:rPr>
          <w:sz w:val="24"/>
          <w:szCs w:val="24"/>
        </w:rPr>
      </w:pPr>
      <w:bookmarkStart w:id="25" w:name="_Toc135911832"/>
      <w:bookmarkStart w:id="26" w:name="_Toc156213744"/>
      <w:r w:rsidRPr="001A1951">
        <w:rPr>
          <w:sz w:val="24"/>
          <w:szCs w:val="24"/>
        </w:rPr>
        <w:lastRenderedPageBreak/>
        <w:t>Review of Related Literature / Systems</w:t>
      </w:r>
      <w:bookmarkEnd w:id="25"/>
      <w:bookmarkEnd w:id="26"/>
    </w:p>
    <w:p w14:paraId="0E97A4EB" w14:textId="77777777" w:rsidR="00464879" w:rsidRPr="001A1951" w:rsidRDefault="00464879" w:rsidP="005224CE">
      <w:pPr>
        <w:spacing w:before="240" w:line="480" w:lineRule="auto"/>
        <w:ind w:firstLine="720"/>
        <w:jc w:val="both"/>
        <w:rPr>
          <w:sz w:val="24"/>
          <w:szCs w:val="24"/>
        </w:rPr>
      </w:pPr>
      <w:r w:rsidRPr="001A1951">
        <w:rPr>
          <w:sz w:val="24"/>
          <w:szCs w:val="24"/>
        </w:rPr>
        <w:t xml:space="preserve">The rapid advancement of information technology and the Internet has transformed various sectors, including education, where digital repositories play a pivotal role in document management and organization </w:t>
      </w:r>
      <w:sdt>
        <w:sdtPr>
          <w:rPr>
            <w:sz w:val="24"/>
            <w:szCs w:val="24"/>
          </w:rPr>
          <w:id w:val="-572896261"/>
          <w:citation/>
        </w:sdtPr>
        <w:sdtContent>
          <w:r w:rsidRPr="001A1951">
            <w:rPr>
              <w:sz w:val="24"/>
              <w:szCs w:val="24"/>
            </w:rPr>
            <w:fldChar w:fldCharType="begin"/>
          </w:r>
          <w:r w:rsidRPr="001A1951">
            <w:rPr>
              <w:sz w:val="24"/>
              <w:szCs w:val="24"/>
            </w:rPr>
            <w:instrText xml:space="preserve"> CITATION Sri20 \l 13321 </w:instrText>
          </w:r>
          <w:r w:rsidRPr="001A1951">
            <w:rPr>
              <w:sz w:val="24"/>
              <w:szCs w:val="24"/>
            </w:rPr>
            <w:fldChar w:fldCharType="separate"/>
          </w:r>
          <w:r w:rsidRPr="001A1951">
            <w:rPr>
              <w:sz w:val="24"/>
              <w:szCs w:val="24"/>
            </w:rPr>
            <w:t>[3]</w:t>
          </w:r>
          <w:r w:rsidRPr="001A1951">
            <w:rPr>
              <w:sz w:val="24"/>
              <w:szCs w:val="24"/>
            </w:rPr>
            <w:fldChar w:fldCharType="end"/>
          </w:r>
        </w:sdtContent>
      </w:sdt>
      <w:r w:rsidRPr="001A1951">
        <w:rPr>
          <w:sz w:val="24"/>
          <w:szCs w:val="24"/>
        </w:rPr>
        <w:t>. The current system at Asia Pacific College (APC) relies on email and MS Teams for paper submissions, but it faces efficiency and collaboration limitations. To address these challenges, a more dedicated and organized platform for managing and submitting project and thesis papers is proposed.</w:t>
      </w:r>
    </w:p>
    <w:p w14:paraId="6A9E7973" w14:textId="77777777" w:rsidR="00464879" w:rsidRPr="001A1951" w:rsidRDefault="00464879" w:rsidP="005224CE">
      <w:pPr>
        <w:spacing w:before="240" w:line="480" w:lineRule="auto"/>
        <w:ind w:firstLine="720"/>
        <w:jc w:val="both"/>
        <w:rPr>
          <w:sz w:val="24"/>
          <w:szCs w:val="24"/>
        </w:rPr>
      </w:pPr>
      <w:r w:rsidRPr="001A1951">
        <w:rPr>
          <w:sz w:val="24"/>
          <w:szCs w:val="24"/>
        </w:rPr>
        <w:t xml:space="preserve">Microsoft Teams, serving as a comprehensive collaboration platform, significantly enriches online interactions by consolidating an array of communication and document management features </w:t>
      </w:r>
      <w:sdt>
        <w:sdtPr>
          <w:rPr>
            <w:sz w:val="24"/>
            <w:szCs w:val="24"/>
          </w:rPr>
          <w:id w:val="-776488125"/>
          <w:citation/>
        </w:sdtPr>
        <w:sdtContent>
          <w:r w:rsidRPr="001A1951">
            <w:rPr>
              <w:sz w:val="24"/>
              <w:szCs w:val="24"/>
            </w:rPr>
            <w:fldChar w:fldCharType="begin"/>
          </w:r>
          <w:r w:rsidRPr="001A1951">
            <w:rPr>
              <w:sz w:val="24"/>
              <w:szCs w:val="24"/>
            </w:rPr>
            <w:instrText xml:space="preserve"> CITATION Bal18 \l 13321 </w:instrText>
          </w:r>
          <w:r w:rsidRPr="001A1951">
            <w:rPr>
              <w:sz w:val="24"/>
              <w:szCs w:val="24"/>
            </w:rPr>
            <w:fldChar w:fldCharType="separate"/>
          </w:r>
          <w:r w:rsidRPr="001A1951">
            <w:rPr>
              <w:sz w:val="24"/>
              <w:szCs w:val="24"/>
            </w:rPr>
            <w:t>[4]</w:t>
          </w:r>
          <w:r w:rsidRPr="001A1951">
            <w:rPr>
              <w:sz w:val="24"/>
              <w:szCs w:val="24"/>
            </w:rPr>
            <w:fldChar w:fldCharType="end"/>
          </w:r>
        </w:sdtContent>
      </w:sdt>
      <w:r w:rsidRPr="001A1951">
        <w:rPr>
          <w:sz w:val="24"/>
          <w:szCs w:val="24"/>
        </w:rPr>
        <w:t xml:space="preserve">. Its seamless integration with Office 365 services augments efficient collaboration and connectivity among users. Notably, Microsoft Teams extends interactions among students and instructors, particularly in online classes, surpassing the capabilities of conventional Learning Management Systems </w:t>
      </w:r>
      <w:sdt>
        <w:sdtPr>
          <w:rPr>
            <w:bCs/>
            <w:sz w:val="24"/>
            <w:szCs w:val="24"/>
          </w:rPr>
          <w:id w:val="-1434510557"/>
          <w:citation/>
        </w:sdtPr>
        <w:sdtContent>
          <w:r w:rsidRPr="001A1951">
            <w:rPr>
              <w:bCs/>
              <w:sz w:val="24"/>
              <w:szCs w:val="24"/>
            </w:rPr>
            <w:fldChar w:fldCharType="begin"/>
          </w:r>
          <w:r w:rsidRPr="001A1951">
            <w:rPr>
              <w:bCs/>
              <w:sz w:val="24"/>
              <w:szCs w:val="24"/>
              <w:lang w:val="en-US"/>
            </w:rPr>
            <w:instrText xml:space="preserve"> CITATION Pos19 \l 1033 </w:instrText>
          </w:r>
          <w:r w:rsidRPr="001A1951">
            <w:rPr>
              <w:bCs/>
              <w:sz w:val="24"/>
              <w:szCs w:val="24"/>
            </w:rPr>
            <w:fldChar w:fldCharType="separate"/>
          </w:r>
          <w:r w:rsidRPr="001A1951">
            <w:rPr>
              <w:sz w:val="24"/>
              <w:szCs w:val="24"/>
              <w:lang w:val="en-US"/>
            </w:rPr>
            <w:t>[5]</w:t>
          </w:r>
          <w:r w:rsidRPr="001A1951">
            <w:rPr>
              <w:sz w:val="24"/>
              <w:szCs w:val="24"/>
            </w:rPr>
            <w:fldChar w:fldCharType="end"/>
          </w:r>
        </w:sdtContent>
      </w:sdt>
      <w:r w:rsidRPr="001A1951">
        <w:rPr>
          <w:sz w:val="24"/>
          <w:szCs w:val="24"/>
        </w:rPr>
        <w:t>. The platform's cross-platform compatibility ensures ubiquitous access across diverse devices and operating systems, rendering it a valuable resource for educational institutions.</w:t>
      </w:r>
    </w:p>
    <w:p w14:paraId="5CA625D0" w14:textId="77777777" w:rsidR="00464879" w:rsidRPr="001A1951" w:rsidRDefault="00464879" w:rsidP="005224CE">
      <w:pPr>
        <w:spacing w:before="240" w:line="480" w:lineRule="auto"/>
        <w:ind w:firstLine="720"/>
        <w:jc w:val="both"/>
        <w:rPr>
          <w:sz w:val="24"/>
          <w:szCs w:val="24"/>
        </w:rPr>
      </w:pPr>
      <w:r w:rsidRPr="001A1951">
        <w:rPr>
          <w:sz w:val="24"/>
          <w:szCs w:val="24"/>
        </w:rPr>
        <w:t xml:space="preserve">OneDrive, a cloud-based storage solution, offers a host of merits aligning with the objectives of our project, even without planned direct integration </w:t>
      </w:r>
      <w:sdt>
        <w:sdtPr>
          <w:rPr>
            <w:bCs/>
            <w:sz w:val="24"/>
            <w:szCs w:val="24"/>
          </w:rPr>
          <w:id w:val="121586972"/>
          <w:citation/>
        </w:sdtPr>
        <w:sdtContent>
          <w:r w:rsidRPr="001A1951">
            <w:rPr>
              <w:bCs/>
              <w:sz w:val="24"/>
              <w:szCs w:val="24"/>
            </w:rPr>
            <w:fldChar w:fldCharType="begin"/>
          </w:r>
          <w:r w:rsidRPr="001A1951">
            <w:rPr>
              <w:bCs/>
              <w:sz w:val="24"/>
              <w:szCs w:val="24"/>
              <w:lang w:val="en-US"/>
            </w:rPr>
            <w:instrText xml:space="preserve"> CITATION Mij16 \l 1033 </w:instrText>
          </w:r>
          <w:r w:rsidRPr="001A1951">
            <w:rPr>
              <w:bCs/>
              <w:sz w:val="24"/>
              <w:szCs w:val="24"/>
            </w:rPr>
            <w:fldChar w:fldCharType="separate"/>
          </w:r>
          <w:r w:rsidRPr="001A1951">
            <w:rPr>
              <w:sz w:val="24"/>
              <w:szCs w:val="24"/>
              <w:lang w:val="en-US"/>
            </w:rPr>
            <w:t>[6]</w:t>
          </w:r>
          <w:r w:rsidRPr="001A1951">
            <w:rPr>
              <w:sz w:val="24"/>
              <w:szCs w:val="24"/>
            </w:rPr>
            <w:fldChar w:fldCharType="end"/>
          </w:r>
        </w:sdtContent>
      </w:sdt>
      <w:r w:rsidRPr="001A1951">
        <w:rPr>
          <w:sz w:val="24"/>
          <w:szCs w:val="24"/>
        </w:rPr>
        <w:t xml:space="preserve">. By providing cloud-based storage, it not only ensures data backup but also enables effortless access from multiple devices. The fine-grained control over access privileges supports personalized approaches to document sharing, which can inform our project's strategy for managing student papers. OneDrive's approach resonates with the broader trend of transitioning to </w:t>
      </w:r>
      <w:r w:rsidRPr="001A1951">
        <w:rPr>
          <w:sz w:val="24"/>
          <w:szCs w:val="24"/>
        </w:rPr>
        <w:lastRenderedPageBreak/>
        <w:t xml:space="preserve">cloud-based storage solutions, offering flexibility and accessibility in the management of digital resources </w:t>
      </w:r>
      <w:sdt>
        <w:sdtPr>
          <w:rPr>
            <w:bCs/>
            <w:sz w:val="24"/>
            <w:szCs w:val="24"/>
          </w:rPr>
          <w:id w:val="1505476789"/>
          <w:citation/>
        </w:sdtPr>
        <w:sdtContent>
          <w:r w:rsidRPr="001A1951">
            <w:rPr>
              <w:bCs/>
              <w:sz w:val="24"/>
              <w:szCs w:val="24"/>
            </w:rPr>
            <w:fldChar w:fldCharType="begin"/>
          </w:r>
          <w:r w:rsidRPr="001A1951">
            <w:rPr>
              <w:bCs/>
              <w:sz w:val="24"/>
              <w:szCs w:val="24"/>
              <w:lang w:val="en-US"/>
            </w:rPr>
            <w:instrText xml:space="preserve"> CITATION Mer21 \l 1033 </w:instrText>
          </w:r>
          <w:r w:rsidRPr="001A1951">
            <w:rPr>
              <w:bCs/>
              <w:sz w:val="24"/>
              <w:szCs w:val="24"/>
            </w:rPr>
            <w:fldChar w:fldCharType="separate"/>
          </w:r>
          <w:r w:rsidRPr="001A1951">
            <w:rPr>
              <w:sz w:val="24"/>
              <w:szCs w:val="24"/>
              <w:lang w:val="en-US"/>
            </w:rPr>
            <w:t>[7]</w:t>
          </w:r>
          <w:r w:rsidRPr="001A1951">
            <w:rPr>
              <w:sz w:val="24"/>
              <w:szCs w:val="24"/>
            </w:rPr>
            <w:fldChar w:fldCharType="end"/>
          </w:r>
        </w:sdtContent>
      </w:sdt>
      <w:r w:rsidRPr="001A1951">
        <w:rPr>
          <w:sz w:val="24"/>
          <w:szCs w:val="24"/>
        </w:rPr>
        <w:t>.</w:t>
      </w:r>
    </w:p>
    <w:p w14:paraId="6D05921F" w14:textId="77777777" w:rsidR="00464879" w:rsidRPr="001A1951" w:rsidRDefault="00464879" w:rsidP="005224CE">
      <w:pPr>
        <w:spacing w:before="240" w:line="480" w:lineRule="auto"/>
        <w:ind w:firstLine="720"/>
        <w:jc w:val="both"/>
        <w:rPr>
          <w:sz w:val="24"/>
          <w:szCs w:val="24"/>
        </w:rPr>
      </w:pPr>
      <w:r w:rsidRPr="001A1951">
        <w:rPr>
          <w:sz w:val="24"/>
          <w:szCs w:val="24"/>
        </w:rPr>
        <w:t xml:space="preserve">Dropbox is an online application run by Dropbox Inc. It allows you to store files and collaborate with colleagues. You can synchronize and store files online with it with your gadgets. Dropbox has the advantage of allowing you to access your files from anywhere at any time using the internet. A sizable user base on the Internet has taken notice and adopted this innovative service, which goes beyond the standard client/server or peer-to-peer file hosting methods that mainly focused on storage </w:t>
      </w:r>
      <w:sdt>
        <w:sdtPr>
          <w:rPr>
            <w:sz w:val="24"/>
            <w:szCs w:val="24"/>
          </w:rPr>
          <w:id w:val="455691486"/>
          <w:citation/>
        </w:sdtPr>
        <w:sdtContent>
          <w:r w:rsidRPr="001A1951">
            <w:rPr>
              <w:sz w:val="24"/>
              <w:szCs w:val="24"/>
            </w:rPr>
            <w:fldChar w:fldCharType="begin"/>
          </w:r>
          <w:r w:rsidRPr="001A1951">
            <w:rPr>
              <w:sz w:val="24"/>
              <w:szCs w:val="24"/>
              <w:lang w:val="en-US"/>
            </w:rPr>
            <w:instrText xml:space="preserve"> CITATION Hai12 \l 1033 </w:instrText>
          </w:r>
          <w:r w:rsidRPr="001A1951">
            <w:rPr>
              <w:sz w:val="24"/>
              <w:szCs w:val="24"/>
            </w:rPr>
            <w:fldChar w:fldCharType="separate"/>
          </w:r>
          <w:r w:rsidRPr="001A1951">
            <w:rPr>
              <w:sz w:val="24"/>
              <w:szCs w:val="24"/>
              <w:lang w:val="en-US"/>
            </w:rPr>
            <w:t>[8]</w:t>
          </w:r>
          <w:r w:rsidRPr="001A1951">
            <w:rPr>
              <w:sz w:val="24"/>
              <w:szCs w:val="24"/>
            </w:rPr>
            <w:fldChar w:fldCharType="end"/>
          </w:r>
        </w:sdtContent>
      </w:sdt>
      <w:r w:rsidRPr="001A1951">
        <w:rPr>
          <w:sz w:val="24"/>
          <w:szCs w:val="24"/>
        </w:rPr>
        <w:t>.</w:t>
      </w:r>
    </w:p>
    <w:p w14:paraId="09C3AF3E" w14:textId="77777777" w:rsidR="00464879" w:rsidRPr="001A1951" w:rsidRDefault="00464879" w:rsidP="005224CE">
      <w:pPr>
        <w:spacing w:before="240" w:line="480" w:lineRule="auto"/>
        <w:ind w:firstLine="720"/>
        <w:jc w:val="both"/>
        <w:rPr>
          <w:sz w:val="24"/>
          <w:szCs w:val="24"/>
        </w:rPr>
      </w:pPr>
      <w:r w:rsidRPr="001A1951">
        <w:rPr>
          <w:sz w:val="24"/>
          <w:szCs w:val="24"/>
        </w:rPr>
        <w:t xml:space="preserve">GitHub, a flexible platform made for version control, code hosting, and easy teamwork. It enables remote peers and you to work together productively on projects, promoting teamwork and good project management </w:t>
      </w:r>
      <w:sdt>
        <w:sdtPr>
          <w:rPr>
            <w:sz w:val="24"/>
            <w:szCs w:val="24"/>
          </w:rPr>
          <w:id w:val="-856732965"/>
          <w:citation/>
        </w:sdtPr>
        <w:sdtContent>
          <w:r w:rsidRPr="001A1951">
            <w:rPr>
              <w:sz w:val="24"/>
              <w:szCs w:val="24"/>
            </w:rPr>
            <w:fldChar w:fldCharType="begin"/>
          </w:r>
          <w:r w:rsidRPr="001A1951">
            <w:rPr>
              <w:sz w:val="24"/>
              <w:szCs w:val="24"/>
              <w:lang w:val="en-US"/>
            </w:rPr>
            <w:instrText xml:space="preserve"> CITATION Git23 \l 1033 </w:instrText>
          </w:r>
          <w:r w:rsidRPr="001A1951">
            <w:rPr>
              <w:sz w:val="24"/>
              <w:szCs w:val="24"/>
            </w:rPr>
            <w:fldChar w:fldCharType="separate"/>
          </w:r>
          <w:r w:rsidRPr="001A1951">
            <w:rPr>
              <w:sz w:val="24"/>
              <w:szCs w:val="24"/>
              <w:lang w:val="en-US"/>
            </w:rPr>
            <w:t>[9]</w:t>
          </w:r>
          <w:r w:rsidRPr="001A1951">
            <w:rPr>
              <w:sz w:val="24"/>
              <w:szCs w:val="24"/>
            </w:rPr>
            <w:fldChar w:fldCharType="end"/>
          </w:r>
        </w:sdtContent>
      </w:sdt>
      <w:r w:rsidRPr="001A1951">
        <w:rPr>
          <w:sz w:val="24"/>
          <w:szCs w:val="24"/>
        </w:rPr>
        <w:t xml:space="preserve">. Recently, a growing number of computer science and software engineering instructors have adopted GitHub as their main platform for a variety of instructional uses </w:t>
      </w:r>
      <w:sdt>
        <w:sdtPr>
          <w:rPr>
            <w:sz w:val="24"/>
            <w:szCs w:val="24"/>
          </w:rPr>
          <w:id w:val="1112704692"/>
          <w:citation/>
        </w:sdtPr>
        <w:sdtContent>
          <w:r w:rsidRPr="001A1951">
            <w:rPr>
              <w:sz w:val="24"/>
              <w:szCs w:val="24"/>
            </w:rPr>
            <w:fldChar w:fldCharType="begin"/>
          </w:r>
          <w:r w:rsidRPr="001A1951">
            <w:rPr>
              <w:sz w:val="24"/>
              <w:szCs w:val="24"/>
              <w:lang w:val="en-US"/>
            </w:rPr>
            <w:instrText xml:space="preserve"> CITATION Jos16 \l 1033 </w:instrText>
          </w:r>
          <w:r w:rsidRPr="001A1951">
            <w:rPr>
              <w:sz w:val="24"/>
              <w:szCs w:val="24"/>
            </w:rPr>
            <w:fldChar w:fldCharType="separate"/>
          </w:r>
          <w:r w:rsidRPr="001A1951">
            <w:rPr>
              <w:sz w:val="24"/>
              <w:szCs w:val="24"/>
              <w:lang w:val="en-US"/>
            </w:rPr>
            <w:t>[10]</w:t>
          </w:r>
          <w:r w:rsidRPr="001A1951">
            <w:rPr>
              <w:sz w:val="24"/>
              <w:szCs w:val="24"/>
            </w:rPr>
            <w:fldChar w:fldCharType="end"/>
          </w:r>
        </w:sdtContent>
      </w:sdt>
      <w:r w:rsidRPr="001A1951">
        <w:rPr>
          <w:sz w:val="24"/>
          <w:szCs w:val="24"/>
        </w:rPr>
        <w:t>. This demonstrates the platform's increasing importance in education for promoting an interactive and collaborative learning environment. It also covers hosting course materials and managing the submission and assessment of assignments.</w:t>
      </w:r>
    </w:p>
    <w:p w14:paraId="33269A4B" w14:textId="77777777" w:rsidR="00464879" w:rsidRPr="001A1951" w:rsidRDefault="00464879" w:rsidP="005224CE">
      <w:pPr>
        <w:spacing w:before="240" w:line="480" w:lineRule="auto"/>
        <w:ind w:firstLine="720"/>
        <w:jc w:val="both"/>
        <w:rPr>
          <w:sz w:val="24"/>
          <w:szCs w:val="24"/>
        </w:rPr>
      </w:pPr>
      <w:proofErr w:type="spellStart"/>
      <w:r w:rsidRPr="001A1951">
        <w:rPr>
          <w:sz w:val="24"/>
          <w:szCs w:val="24"/>
        </w:rPr>
        <w:t>Folderit</w:t>
      </w:r>
      <w:proofErr w:type="spellEnd"/>
      <w:r w:rsidRPr="001A1951">
        <w:rPr>
          <w:sz w:val="24"/>
          <w:szCs w:val="24"/>
        </w:rPr>
        <w:t xml:space="preserve">, founded in 2014, is a software firm with roots in Germany and Estonia. Its main objective is to provide a better document management system. Three key pillars—cost-effectiveness, robust security, and user-friendliness—are seamlessly integrated by the </w:t>
      </w:r>
      <w:proofErr w:type="spellStart"/>
      <w:r w:rsidRPr="001A1951">
        <w:rPr>
          <w:sz w:val="24"/>
          <w:szCs w:val="24"/>
        </w:rPr>
        <w:t>Folderit</w:t>
      </w:r>
      <w:proofErr w:type="spellEnd"/>
      <w:r w:rsidRPr="001A1951">
        <w:rPr>
          <w:sz w:val="24"/>
          <w:szCs w:val="24"/>
        </w:rPr>
        <w:t xml:space="preserve"> Document Management System, which sets itself apart from other competitors </w:t>
      </w:r>
      <w:sdt>
        <w:sdtPr>
          <w:rPr>
            <w:sz w:val="24"/>
            <w:szCs w:val="24"/>
          </w:rPr>
          <w:id w:val="997384608"/>
          <w:citation/>
        </w:sdtPr>
        <w:sdtContent>
          <w:r w:rsidRPr="001A1951">
            <w:rPr>
              <w:sz w:val="24"/>
              <w:szCs w:val="24"/>
            </w:rPr>
            <w:fldChar w:fldCharType="begin"/>
          </w:r>
          <w:r w:rsidRPr="001A1951">
            <w:rPr>
              <w:sz w:val="24"/>
              <w:szCs w:val="24"/>
              <w:lang w:val="en-US"/>
            </w:rPr>
            <w:instrText xml:space="preserve"> CITATION Fol23 \l 1033 </w:instrText>
          </w:r>
          <w:r w:rsidRPr="001A1951">
            <w:rPr>
              <w:sz w:val="24"/>
              <w:szCs w:val="24"/>
            </w:rPr>
            <w:fldChar w:fldCharType="separate"/>
          </w:r>
          <w:r w:rsidRPr="001A1951">
            <w:rPr>
              <w:sz w:val="24"/>
              <w:szCs w:val="24"/>
              <w:lang w:val="en-US"/>
            </w:rPr>
            <w:t>[11]</w:t>
          </w:r>
          <w:r w:rsidRPr="001A1951">
            <w:rPr>
              <w:sz w:val="24"/>
              <w:szCs w:val="24"/>
            </w:rPr>
            <w:fldChar w:fldCharType="end"/>
          </w:r>
        </w:sdtContent>
      </w:sdt>
      <w:r w:rsidRPr="001A1951">
        <w:rPr>
          <w:sz w:val="24"/>
          <w:szCs w:val="24"/>
        </w:rPr>
        <w:t xml:space="preserve">. Featuring powerful capabilities including automated workflows, custom metadata, advanced OCR (Optical Character Recognition) search, and access control, </w:t>
      </w:r>
      <w:proofErr w:type="spellStart"/>
      <w:r w:rsidRPr="001A1951">
        <w:rPr>
          <w:sz w:val="24"/>
          <w:szCs w:val="24"/>
        </w:rPr>
        <w:lastRenderedPageBreak/>
        <w:t>Folderit</w:t>
      </w:r>
      <w:proofErr w:type="spellEnd"/>
      <w:r w:rsidRPr="001A1951">
        <w:rPr>
          <w:sz w:val="24"/>
          <w:szCs w:val="24"/>
        </w:rPr>
        <w:t xml:space="preserve"> is a complete document management solution. It guarantees secure collaboration and effective document management, and you can easily access and manage your papers from any device thanks to its mobile-friendly design. To further ensure the safety and accessibility of your priceless material, </w:t>
      </w:r>
      <w:proofErr w:type="spellStart"/>
      <w:r w:rsidRPr="001A1951">
        <w:rPr>
          <w:sz w:val="24"/>
          <w:szCs w:val="24"/>
        </w:rPr>
        <w:t>Folderit</w:t>
      </w:r>
      <w:proofErr w:type="spellEnd"/>
      <w:r w:rsidRPr="001A1951">
        <w:rPr>
          <w:sz w:val="24"/>
          <w:szCs w:val="24"/>
        </w:rPr>
        <w:t xml:space="preserve"> also offers the option for local backups and upholds strict security measures, such as data encryption and numerous backups.</w:t>
      </w:r>
    </w:p>
    <w:p w14:paraId="6AF9EEA2" w14:textId="77777777" w:rsidR="00464879" w:rsidRPr="001A1951" w:rsidRDefault="00464879" w:rsidP="005224CE">
      <w:pPr>
        <w:spacing w:before="240" w:line="480" w:lineRule="auto"/>
        <w:ind w:firstLine="720"/>
        <w:jc w:val="both"/>
        <w:rPr>
          <w:sz w:val="24"/>
          <w:szCs w:val="24"/>
        </w:rPr>
      </w:pPr>
      <w:r w:rsidRPr="001A1951">
        <w:rPr>
          <w:sz w:val="24"/>
          <w:szCs w:val="24"/>
        </w:rPr>
        <w:t>In summary, the current paper submission system at APC grapples with efficiency and collaboration challenges, necessitating the introduction of a dedicated platform for managing and accessing project and thesis papers. This platform is designed to streamline the submission process, enhance collaboration, and prioritize security. While digital repositories in educational institutions offer significant benefits, their effective implementation demands careful consideration of security measures and the active involvement of librarians to ensure the preservation and accessibility of research data.</w:t>
      </w:r>
    </w:p>
    <w:p w14:paraId="3684B8D5" w14:textId="01A02794" w:rsidR="001F1F45" w:rsidRDefault="00464879" w:rsidP="001F1F45">
      <w:pPr>
        <w:spacing w:before="240" w:line="480" w:lineRule="auto"/>
        <w:ind w:firstLine="720"/>
        <w:jc w:val="both"/>
        <w:rPr>
          <w:sz w:val="24"/>
          <w:szCs w:val="24"/>
        </w:rPr>
      </w:pPr>
      <w:r w:rsidRPr="001A1951">
        <w:rPr>
          <w:sz w:val="24"/>
          <w:szCs w:val="24"/>
        </w:rPr>
        <w:t xml:space="preserve">Furthermore, the exploration of comparable systems like Microsoft Teams, OneDrive, Dropbox, GitHub, and </w:t>
      </w:r>
      <w:bookmarkStart w:id="27" w:name="_Int_cSCsKLBF"/>
      <w:proofErr w:type="spellStart"/>
      <w:r w:rsidRPr="001A1951">
        <w:rPr>
          <w:sz w:val="24"/>
          <w:szCs w:val="24"/>
        </w:rPr>
        <w:t>Folderit</w:t>
      </w:r>
      <w:bookmarkEnd w:id="27"/>
      <w:proofErr w:type="spellEnd"/>
      <w:r w:rsidRPr="001A1951">
        <w:rPr>
          <w:sz w:val="24"/>
          <w:szCs w:val="24"/>
        </w:rPr>
        <w:t xml:space="preserve"> underscores the profound importance of optimizing document management, storage, and collaboration within our project. By incorporating insights from these systems, we can enhance the efficiency and effectiveness of our repository system, contributing to the advancement of education and collaborative work while embracing digitalization and the principles of open knowledge exchange. These insights serve as guiding principles as we shape the direction of our project.</w:t>
      </w:r>
    </w:p>
    <w:p w14:paraId="53F5D137" w14:textId="21116EDF" w:rsidR="001F1F45" w:rsidRDefault="001F1F45" w:rsidP="001F1F45">
      <w:pPr>
        <w:spacing w:before="240" w:line="480" w:lineRule="auto"/>
        <w:jc w:val="both"/>
        <w:rPr>
          <w:sz w:val="24"/>
          <w:szCs w:val="24"/>
        </w:rPr>
      </w:pPr>
    </w:p>
    <w:p w14:paraId="3C05BC64" w14:textId="77777777" w:rsidR="001F1F45" w:rsidRPr="001A1951" w:rsidRDefault="001F1F45" w:rsidP="001F1F45">
      <w:pPr>
        <w:pStyle w:val="Heading1"/>
        <w:spacing w:after="240"/>
        <w:rPr>
          <w:sz w:val="24"/>
          <w:szCs w:val="24"/>
        </w:rPr>
      </w:pPr>
      <w:bookmarkStart w:id="28" w:name="_Toc135911833"/>
      <w:bookmarkStart w:id="29" w:name="_Toc156213745"/>
      <w:r w:rsidRPr="001A1951">
        <w:rPr>
          <w:sz w:val="24"/>
          <w:szCs w:val="24"/>
        </w:rPr>
        <w:lastRenderedPageBreak/>
        <w:t>Technical Background</w:t>
      </w:r>
      <w:bookmarkEnd w:id="28"/>
      <w:bookmarkEnd w:id="29"/>
    </w:p>
    <w:p w14:paraId="43191A86" w14:textId="77777777" w:rsidR="001F1F45" w:rsidRPr="001A1951" w:rsidRDefault="001F1F45" w:rsidP="001F1F45">
      <w:pPr>
        <w:spacing w:after="240" w:line="480" w:lineRule="auto"/>
        <w:ind w:firstLine="720"/>
        <w:jc w:val="both"/>
        <w:rPr>
          <w:sz w:val="24"/>
          <w:szCs w:val="24"/>
        </w:rPr>
      </w:pPr>
      <w:r w:rsidRPr="001A1951">
        <w:rPr>
          <w:sz w:val="24"/>
          <w:szCs w:val="24"/>
        </w:rPr>
        <w:t xml:space="preserve">The proposed project, </w:t>
      </w:r>
      <w:proofErr w:type="spellStart"/>
      <w:r w:rsidRPr="001A1951">
        <w:rPr>
          <w:sz w:val="24"/>
          <w:szCs w:val="24"/>
        </w:rPr>
        <w:t>Ramkolek</w:t>
      </w:r>
      <w:proofErr w:type="spellEnd"/>
      <w:r w:rsidRPr="001A1951">
        <w:rPr>
          <w:sz w:val="24"/>
          <w:szCs w:val="24"/>
        </w:rPr>
        <w:t>, is a web application that aims to serve as a portal for students to submit their project and research papers by establishing a centralized and organized environment for uploading the papers and managing the project documents during the submission process. The project will consolidate all the file transfers involved in paper submission into one platform and create a multi-layered submission approval workflow system that will include the actors in the current process from the proofreader up to the librarian for access control. The proofreading request process, proofreading process, and submission approval workflow will be based on the process used by the current system, except file transfers and the movement of the submission along the process will be done through access control on the submitted file. The files will be editable before it gets the final approval from the professor to allow the users to input their signature on them. As a dedicated platform, it will serve as a hub for students, faculty, and the library to access and manage the submitted papers, streamline the submission process, and reduce the amount of data encoded by the librarian. </w:t>
      </w:r>
    </w:p>
    <w:p w14:paraId="351B6A7C" w14:textId="77777777" w:rsidR="001F1F45" w:rsidRPr="001A1951" w:rsidRDefault="001F1F45" w:rsidP="001F1F45">
      <w:pPr>
        <w:spacing w:line="480" w:lineRule="auto"/>
        <w:ind w:left="720"/>
        <w:jc w:val="both"/>
        <w:rPr>
          <w:sz w:val="24"/>
          <w:szCs w:val="24"/>
        </w:rPr>
      </w:pPr>
      <w:r w:rsidRPr="001A1951">
        <w:rPr>
          <w:rFonts w:cs="Arial"/>
          <w:sz w:val="24"/>
          <w:szCs w:val="24"/>
        </w:rPr>
        <w:t xml:space="preserve">For the development of the </w:t>
      </w:r>
      <w:proofErr w:type="spellStart"/>
      <w:r w:rsidRPr="001A1951">
        <w:rPr>
          <w:rFonts w:cs="Arial"/>
          <w:sz w:val="24"/>
          <w:szCs w:val="24"/>
        </w:rPr>
        <w:t>Ramkolek</w:t>
      </w:r>
      <w:proofErr w:type="spellEnd"/>
      <w:r w:rsidRPr="001A1951">
        <w:rPr>
          <w:rFonts w:cs="Arial"/>
          <w:sz w:val="24"/>
          <w:szCs w:val="24"/>
        </w:rPr>
        <w:t xml:space="preserve"> webapp, the following will be used: </w:t>
      </w:r>
    </w:p>
    <w:p w14:paraId="77D0EEC9" w14:textId="77777777" w:rsidR="001F1F45" w:rsidRPr="001A1951" w:rsidRDefault="001F1F45" w:rsidP="001F1F45">
      <w:pPr>
        <w:pStyle w:val="ListParagraph"/>
        <w:numPr>
          <w:ilvl w:val="0"/>
          <w:numId w:val="38"/>
        </w:numPr>
        <w:spacing w:line="480" w:lineRule="auto"/>
        <w:jc w:val="both"/>
        <w:rPr>
          <w:sz w:val="24"/>
          <w:szCs w:val="24"/>
        </w:rPr>
      </w:pPr>
      <w:r w:rsidRPr="001A1951">
        <w:rPr>
          <w:b/>
          <w:bCs/>
          <w:sz w:val="24"/>
          <w:szCs w:val="24"/>
        </w:rPr>
        <w:t xml:space="preserve">Amazon Web Services (AWS). </w:t>
      </w:r>
      <w:r w:rsidRPr="001A1951">
        <w:rPr>
          <w:sz w:val="24"/>
          <w:szCs w:val="24"/>
        </w:rPr>
        <w:t>AWS is the leading choice for cloud platforms with it dominating the market at 32% shares for first quarter of 2023</w:t>
      </w:r>
      <w:sdt>
        <w:sdtPr>
          <w:rPr>
            <w:sz w:val="24"/>
            <w:szCs w:val="24"/>
          </w:rPr>
          <w:id w:val="1261565033"/>
          <w:citation/>
        </w:sdtPr>
        <w:sdtContent>
          <w:r w:rsidRPr="001A1951">
            <w:rPr>
              <w:sz w:val="24"/>
              <w:szCs w:val="24"/>
            </w:rPr>
            <w:fldChar w:fldCharType="begin"/>
          </w:r>
          <w:r w:rsidRPr="001A1951">
            <w:rPr>
              <w:sz w:val="24"/>
              <w:szCs w:val="24"/>
            </w:rPr>
            <w:instrText xml:space="preserve"> CITATION Ric23 \l 13321 </w:instrText>
          </w:r>
          <w:r w:rsidRPr="001A1951">
            <w:rPr>
              <w:sz w:val="24"/>
              <w:szCs w:val="24"/>
            </w:rPr>
            <w:fldChar w:fldCharType="separate"/>
          </w:r>
          <w:r w:rsidRPr="001A1951">
            <w:rPr>
              <w:noProof/>
              <w:sz w:val="24"/>
              <w:szCs w:val="24"/>
            </w:rPr>
            <w:t xml:space="preserve"> [14]</w:t>
          </w:r>
          <w:r w:rsidRPr="001A1951">
            <w:rPr>
              <w:sz w:val="24"/>
              <w:szCs w:val="24"/>
            </w:rPr>
            <w:fldChar w:fldCharType="end"/>
          </w:r>
        </w:sdtContent>
      </w:sdt>
      <w:r w:rsidRPr="001A1951">
        <w:rPr>
          <w:sz w:val="24"/>
          <w:szCs w:val="24"/>
        </w:rPr>
        <w:t>. Its strengths lie in storage, analytics, developer tools, security, and enterprise applications</w:t>
      </w:r>
      <w:sdt>
        <w:sdtPr>
          <w:rPr>
            <w:sz w:val="24"/>
            <w:szCs w:val="24"/>
          </w:rPr>
          <w:id w:val="-1138337975"/>
          <w:citation/>
        </w:sdtPr>
        <w:sdtContent>
          <w:r w:rsidRPr="001A1951">
            <w:rPr>
              <w:sz w:val="24"/>
              <w:szCs w:val="24"/>
            </w:rPr>
            <w:fldChar w:fldCharType="begin"/>
          </w:r>
          <w:r w:rsidRPr="001A1951">
            <w:rPr>
              <w:sz w:val="24"/>
              <w:szCs w:val="24"/>
            </w:rPr>
            <w:instrText xml:space="preserve"> CITATION Vai22 \l 13321 </w:instrText>
          </w:r>
          <w:r w:rsidRPr="001A1951">
            <w:rPr>
              <w:sz w:val="24"/>
              <w:szCs w:val="24"/>
            </w:rPr>
            <w:fldChar w:fldCharType="separate"/>
          </w:r>
          <w:r w:rsidRPr="001A1951">
            <w:rPr>
              <w:noProof/>
              <w:sz w:val="24"/>
              <w:szCs w:val="24"/>
            </w:rPr>
            <w:t xml:space="preserve"> [15]</w:t>
          </w:r>
          <w:r w:rsidRPr="001A1951">
            <w:rPr>
              <w:sz w:val="24"/>
              <w:szCs w:val="24"/>
            </w:rPr>
            <w:fldChar w:fldCharType="end"/>
          </w:r>
        </w:sdtContent>
      </w:sdt>
      <w:r w:rsidRPr="001A1951">
        <w:rPr>
          <w:sz w:val="24"/>
          <w:szCs w:val="24"/>
        </w:rPr>
        <w:t xml:space="preserve">. It is also the cloud platform used by APC websites and with the library system being planned to be moved to AWS, it is the cloud platform choice that aligns the best for the proposed web application system </w:t>
      </w:r>
      <w:proofErr w:type="spellStart"/>
      <w:r w:rsidRPr="001A1951">
        <w:rPr>
          <w:sz w:val="24"/>
          <w:szCs w:val="24"/>
        </w:rPr>
        <w:t>Ramkolek</w:t>
      </w:r>
      <w:proofErr w:type="spellEnd"/>
      <w:r w:rsidRPr="001A1951">
        <w:rPr>
          <w:sz w:val="24"/>
          <w:szCs w:val="24"/>
        </w:rPr>
        <w:t>.</w:t>
      </w:r>
    </w:p>
    <w:p w14:paraId="256589C3" w14:textId="03A88938" w:rsidR="001F1F45" w:rsidRPr="001A1951" w:rsidRDefault="3E319D6F" w:rsidP="001F1F45">
      <w:pPr>
        <w:pStyle w:val="ListParagraph"/>
        <w:numPr>
          <w:ilvl w:val="0"/>
          <w:numId w:val="38"/>
        </w:numPr>
        <w:spacing w:line="480" w:lineRule="auto"/>
        <w:jc w:val="both"/>
        <w:rPr>
          <w:sz w:val="24"/>
          <w:szCs w:val="24"/>
        </w:rPr>
      </w:pPr>
      <w:r w:rsidRPr="7F45A552">
        <w:rPr>
          <w:b/>
          <w:bCs/>
          <w:sz w:val="24"/>
          <w:szCs w:val="24"/>
        </w:rPr>
        <w:lastRenderedPageBreak/>
        <w:t>Laravel</w:t>
      </w:r>
      <w:r w:rsidR="02962CBB" w:rsidRPr="7F45A552">
        <w:rPr>
          <w:b/>
          <w:bCs/>
          <w:sz w:val="24"/>
          <w:szCs w:val="24"/>
        </w:rPr>
        <w:t xml:space="preserve">. </w:t>
      </w:r>
      <w:r w:rsidR="2C4DC57D" w:rsidRPr="7F45A552">
        <w:rPr>
          <w:sz w:val="24"/>
          <w:szCs w:val="24"/>
        </w:rPr>
        <w:t>Laravel</w:t>
      </w:r>
      <w:r w:rsidR="02962CBB" w:rsidRPr="7F45A552">
        <w:rPr>
          <w:sz w:val="24"/>
          <w:szCs w:val="24"/>
        </w:rPr>
        <w:t xml:space="preserve"> is a </w:t>
      </w:r>
      <w:r w:rsidR="02573013" w:rsidRPr="7F45A552">
        <w:rPr>
          <w:sz w:val="24"/>
          <w:szCs w:val="24"/>
        </w:rPr>
        <w:t>popular</w:t>
      </w:r>
      <w:r w:rsidR="02962CBB" w:rsidRPr="7F45A552">
        <w:rPr>
          <w:sz w:val="24"/>
          <w:szCs w:val="24"/>
        </w:rPr>
        <w:t xml:space="preserve"> open-source </w:t>
      </w:r>
      <w:r w:rsidR="6118DFB9" w:rsidRPr="7F45A552">
        <w:rPr>
          <w:sz w:val="24"/>
          <w:szCs w:val="24"/>
        </w:rPr>
        <w:t>PHP</w:t>
      </w:r>
      <w:r w:rsidR="02962CBB" w:rsidRPr="7F45A552">
        <w:rPr>
          <w:sz w:val="24"/>
          <w:szCs w:val="24"/>
        </w:rPr>
        <w:t xml:space="preserve"> framework</w:t>
      </w:r>
      <w:r w:rsidR="486BBBF6" w:rsidRPr="7F45A552">
        <w:rPr>
          <w:sz w:val="24"/>
          <w:szCs w:val="24"/>
        </w:rPr>
        <w:t xml:space="preserve"> for </w:t>
      </w:r>
      <w:r w:rsidR="2BD0D07F" w:rsidRPr="7F45A552">
        <w:rPr>
          <w:sz w:val="24"/>
          <w:szCs w:val="24"/>
        </w:rPr>
        <w:t xml:space="preserve">building full-stack </w:t>
      </w:r>
      <w:r w:rsidR="4E9DD2F9" w:rsidRPr="7F45A552">
        <w:rPr>
          <w:sz w:val="24"/>
          <w:szCs w:val="24"/>
        </w:rPr>
        <w:t xml:space="preserve">web </w:t>
      </w:r>
      <w:r w:rsidR="6118DFB9" w:rsidRPr="7F45A552">
        <w:rPr>
          <w:sz w:val="24"/>
          <w:szCs w:val="24"/>
        </w:rPr>
        <w:t xml:space="preserve">applications. </w:t>
      </w:r>
      <w:r w:rsidR="02962CBB" w:rsidRPr="7F45A552">
        <w:rPr>
          <w:sz w:val="24"/>
          <w:szCs w:val="24"/>
        </w:rPr>
        <w:t xml:space="preserve">It </w:t>
      </w:r>
      <w:r w:rsidR="3F840B05" w:rsidRPr="7F45A552">
        <w:rPr>
          <w:sz w:val="24"/>
          <w:szCs w:val="24"/>
        </w:rPr>
        <w:t>has a wide community</w:t>
      </w:r>
      <w:r w:rsidR="2404547C" w:rsidRPr="7F45A552">
        <w:rPr>
          <w:sz w:val="24"/>
          <w:szCs w:val="24"/>
        </w:rPr>
        <w:t xml:space="preserve">, with plenty of available packages readily available </w:t>
      </w:r>
      <w:r w:rsidR="34582A34" w:rsidRPr="7F45A552">
        <w:rPr>
          <w:sz w:val="24"/>
          <w:szCs w:val="24"/>
        </w:rPr>
        <w:t xml:space="preserve">to be integrated into systems made with the framework. </w:t>
      </w:r>
      <w:del w:id="30" w:author="Christian Viola" w:date="2024-02-19T04:03:00Z">
        <w:r w:rsidR="009E3A96" w:rsidRPr="7F45A552" w:rsidDel="34582A34">
          <w:rPr>
            <w:sz w:val="24"/>
            <w:szCs w:val="24"/>
          </w:rPr>
          <w:delText>The team</w:delText>
        </w:r>
        <w:r w:rsidR="009E3A96" w:rsidRPr="7F45A552" w:rsidDel="33FDD83D">
          <w:rPr>
            <w:sz w:val="24"/>
            <w:szCs w:val="24"/>
          </w:rPr>
          <w:delText xml:space="preserve"> </w:delText>
        </w:r>
        <w:r w:rsidR="009E3A96" w:rsidRPr="7F45A552" w:rsidDel="02962CBB">
          <w:rPr>
            <w:sz w:val="24"/>
            <w:szCs w:val="24"/>
          </w:rPr>
          <w:delText xml:space="preserve">had experience working with CodeIgniter </w:delText>
        </w:r>
        <w:r w:rsidR="009E3A96" w:rsidRPr="7F45A552" w:rsidDel="34582A34">
          <w:rPr>
            <w:sz w:val="24"/>
            <w:szCs w:val="24"/>
          </w:rPr>
          <w:delText xml:space="preserve">and </w:delText>
        </w:r>
        <w:r w:rsidR="009E3A96" w:rsidRPr="7F45A552" w:rsidDel="73119B97">
          <w:rPr>
            <w:sz w:val="24"/>
            <w:szCs w:val="24"/>
          </w:rPr>
          <w:delText>ASP.NET,</w:delText>
        </w:r>
        <w:r w:rsidR="009E3A96" w:rsidRPr="7F45A552" w:rsidDel="2FC044E8">
          <w:rPr>
            <w:sz w:val="24"/>
            <w:szCs w:val="24"/>
          </w:rPr>
          <w:delText xml:space="preserve"> which are MVC frameworks, similar to </w:delText>
        </w:r>
        <w:r w:rsidR="009E3A96" w:rsidRPr="7F45A552" w:rsidDel="70B86DC3">
          <w:rPr>
            <w:sz w:val="24"/>
            <w:szCs w:val="24"/>
          </w:rPr>
          <w:delText>Laravel, before</w:delText>
        </w:r>
        <w:r w:rsidR="009E3A96" w:rsidRPr="7F45A552" w:rsidDel="02962CBB">
          <w:rPr>
            <w:sz w:val="24"/>
            <w:szCs w:val="24"/>
          </w:rPr>
          <w:delText xml:space="preserve"> this project.</w:delText>
        </w:r>
      </w:del>
      <w:ins w:id="31" w:author="Christian Viola" w:date="2024-02-19T04:03:00Z">
        <w:r w:rsidR="1BA69BFD" w:rsidRPr="7F45A552">
          <w:rPr>
            <w:sz w:val="24"/>
            <w:szCs w:val="24"/>
          </w:rPr>
          <w:t>The team had experience working with CodeIgniter and ASP.NET, which are MVC frameworks, like Laravel, before this project.</w:t>
        </w:r>
      </w:ins>
      <w:r w:rsidR="02962CBB" w:rsidRPr="7F45A552">
        <w:rPr>
          <w:sz w:val="24"/>
          <w:szCs w:val="24"/>
        </w:rPr>
        <w:t xml:space="preserve"> For these reasons, it was chosen as the framework to be used on the project.</w:t>
      </w:r>
    </w:p>
    <w:p w14:paraId="6D021817" w14:textId="77777777" w:rsidR="00876B9D" w:rsidRPr="001A1951" w:rsidRDefault="00876B9D" w:rsidP="001F1F45">
      <w:pPr>
        <w:pStyle w:val="Heading1"/>
        <w:rPr>
          <w:sz w:val="24"/>
          <w:szCs w:val="24"/>
        </w:rPr>
        <w:sectPr w:rsidR="00876B9D" w:rsidRPr="001A1951" w:rsidSect="00EB1638">
          <w:headerReference w:type="default" r:id="rId19"/>
          <w:pgSz w:w="12240" w:h="15840"/>
          <w:pgMar w:top="1440" w:right="1440" w:bottom="1440" w:left="1440" w:header="708" w:footer="708" w:gutter="0"/>
          <w:cols w:space="708"/>
          <w:docGrid w:linePitch="360"/>
        </w:sectPr>
      </w:pPr>
    </w:p>
    <w:p w14:paraId="71E7E7BB" w14:textId="68B1E48C" w:rsidR="001765E1" w:rsidRPr="001A1951" w:rsidRDefault="008135ED" w:rsidP="00901BB2">
      <w:pPr>
        <w:pStyle w:val="Heading2"/>
        <w:rPr>
          <w:szCs w:val="24"/>
        </w:rPr>
      </w:pPr>
      <w:bookmarkStart w:id="32" w:name="_Toc135911834"/>
      <w:bookmarkStart w:id="33" w:name="_Toc156213746"/>
      <w:r w:rsidRPr="001A1951">
        <w:rPr>
          <w:szCs w:val="24"/>
        </w:rPr>
        <w:lastRenderedPageBreak/>
        <w:t>Current System</w:t>
      </w:r>
      <w:bookmarkEnd w:id="32"/>
      <w:bookmarkEnd w:id="33"/>
    </w:p>
    <w:p w14:paraId="2CA960E8" w14:textId="77777777" w:rsidR="00464879" w:rsidRPr="001A1951" w:rsidRDefault="00464879" w:rsidP="00464879">
      <w:pPr>
        <w:rPr>
          <w:sz w:val="24"/>
          <w:szCs w:val="24"/>
        </w:rPr>
      </w:pPr>
    </w:p>
    <w:p w14:paraId="2B07C81D" w14:textId="5CC110F7" w:rsidR="00464879" w:rsidRPr="001A1951" w:rsidRDefault="19415E8E" w:rsidP="00464879">
      <w:pPr>
        <w:spacing w:line="480" w:lineRule="auto"/>
        <w:ind w:firstLine="720"/>
        <w:rPr>
          <w:sz w:val="24"/>
          <w:szCs w:val="24"/>
        </w:rPr>
      </w:pPr>
      <w:r w:rsidRPr="7F45A552">
        <w:rPr>
          <w:sz w:val="24"/>
          <w:szCs w:val="24"/>
        </w:rPr>
        <w:t xml:space="preserve">In this part, </w:t>
      </w:r>
      <w:del w:id="34" w:author="Christian Viola" w:date="2024-02-19T04:04:00Z">
        <w:r w:rsidR="00464879" w:rsidRPr="7F45A552" w:rsidDel="19415E8E">
          <w:rPr>
            <w:sz w:val="24"/>
            <w:szCs w:val="24"/>
          </w:rPr>
          <w:delText>we'll</w:delText>
        </w:r>
      </w:del>
      <w:ins w:id="35" w:author="Christian Viola" w:date="2024-02-19T04:04:00Z">
        <w:r w:rsidR="6FA66853" w:rsidRPr="7F45A552">
          <w:rPr>
            <w:sz w:val="24"/>
            <w:szCs w:val="24"/>
          </w:rPr>
          <w:t>we will</w:t>
        </w:r>
      </w:ins>
      <w:r w:rsidRPr="7F45A552">
        <w:rPr>
          <w:sz w:val="24"/>
          <w:szCs w:val="24"/>
        </w:rPr>
        <w:t xml:space="preserve"> delve into the process from initial proofreading requests to the final submission in the Koha Library System. Professors, executive directors, proofreaders, and librarians all have essential roles, supported by tools like MS Outlook and MS Teams. This ensures that research papers undergo rigorous approval and become readily accessible for future students and researchers.</w:t>
      </w:r>
    </w:p>
    <w:p w14:paraId="6494CB63" w14:textId="77777777" w:rsidR="00464879" w:rsidRPr="001A1951" w:rsidRDefault="00464879" w:rsidP="00464879">
      <w:pPr>
        <w:pStyle w:val="Figures"/>
        <w:keepNext/>
        <w:rPr>
          <w:sz w:val="24"/>
          <w:szCs w:val="24"/>
        </w:rPr>
      </w:pPr>
      <w:r w:rsidRPr="001A1951">
        <w:rPr>
          <w:sz w:val="24"/>
          <w:szCs w:val="24"/>
          <w:lang w:eastAsia="en-PH"/>
        </w:rPr>
        <w:drawing>
          <wp:inline distT="0" distB="0" distL="0" distR="0" wp14:anchorId="4A9286B2" wp14:editId="72463506">
            <wp:extent cx="5931214" cy="660061"/>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1214" cy="660061"/>
                    </a:xfrm>
                    <a:prstGeom prst="rect">
                      <a:avLst/>
                    </a:prstGeom>
                  </pic:spPr>
                </pic:pic>
              </a:graphicData>
            </a:graphic>
          </wp:inline>
        </w:drawing>
      </w:r>
    </w:p>
    <w:p w14:paraId="3B4B806A" w14:textId="73E69FAB" w:rsidR="00464879" w:rsidRPr="001A1951" w:rsidRDefault="00464879" w:rsidP="00464879">
      <w:pPr>
        <w:pStyle w:val="Caption"/>
        <w:jc w:val="center"/>
        <w:rPr>
          <w:sz w:val="24"/>
          <w:szCs w:val="24"/>
        </w:rPr>
      </w:pPr>
      <w:bookmarkStart w:id="36" w:name="_Toc151359227"/>
      <w:bookmarkStart w:id="37" w:name="_Toc156213842"/>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1</w:t>
      </w:r>
      <w:r w:rsidRPr="001A1951">
        <w:rPr>
          <w:sz w:val="24"/>
          <w:szCs w:val="24"/>
        </w:rPr>
        <w:fldChar w:fldCharType="end"/>
      </w:r>
      <w:r w:rsidRPr="001A1951">
        <w:rPr>
          <w:sz w:val="24"/>
          <w:szCs w:val="24"/>
        </w:rPr>
        <w:t xml:space="preserve"> Current proofreading request </w:t>
      </w:r>
      <w:proofErr w:type="gramStart"/>
      <w:r w:rsidRPr="001A1951">
        <w:rPr>
          <w:sz w:val="24"/>
          <w:szCs w:val="24"/>
        </w:rPr>
        <w:t>process</w:t>
      </w:r>
      <w:bookmarkEnd w:id="36"/>
      <w:bookmarkEnd w:id="37"/>
      <w:proofErr w:type="gramEnd"/>
    </w:p>
    <w:p w14:paraId="5A8A281D" w14:textId="77777777" w:rsidR="00464879" w:rsidRPr="001A1951" w:rsidRDefault="00464879" w:rsidP="00464879">
      <w:pPr>
        <w:spacing w:line="480" w:lineRule="auto"/>
        <w:ind w:firstLine="720"/>
        <w:jc w:val="both"/>
        <w:rPr>
          <w:sz w:val="24"/>
          <w:szCs w:val="24"/>
        </w:rPr>
      </w:pPr>
      <w:r w:rsidRPr="001A1951">
        <w:rPr>
          <w:sz w:val="24"/>
          <w:szCs w:val="24"/>
        </w:rPr>
        <w:t>Before the students defend their research or project, their paper is required to be approved by a proofreader first. To start the proofreading process for their paper, the student starts with acquiring the proofreading request form from their professor first. After acquiring and filling out the proofreading form, the student sends the form to their professor along with a copy of their paper. The professor will write down themselves as the endorser, sign the form, then send the form to the executive director. The executive director signs the form and sends the form back to the professor. Now that the form has been sufficiently filled in and signed by both the professor and the executive director, the professor will finally send the form along with the copy of the paper to the English cluster head. The English cluster head will assign the request to a proofreader and send them the form and the paper.</w:t>
      </w:r>
    </w:p>
    <w:p w14:paraId="0131D6ED" w14:textId="77777777" w:rsidR="00464879" w:rsidRPr="001A1951" w:rsidRDefault="7490FA37" w:rsidP="5CEA0A2B">
      <w:pPr>
        <w:keepNext/>
        <w:spacing w:line="480" w:lineRule="auto"/>
        <w:ind w:firstLine="720"/>
        <w:jc w:val="center"/>
        <w:rPr>
          <w:sz w:val="24"/>
          <w:szCs w:val="24"/>
        </w:rPr>
      </w:pPr>
      <w:r>
        <w:rPr>
          <w:noProof/>
        </w:rPr>
        <w:lastRenderedPageBreak/>
        <w:drawing>
          <wp:inline distT="0" distB="0" distL="0" distR="0" wp14:anchorId="0A6D29A2" wp14:editId="15B0AC65">
            <wp:extent cx="5172088" cy="2314575"/>
            <wp:effectExtent l="0" t="0" r="0" b="0"/>
            <wp:docPr id="62755273" name="Picture 6275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55273"/>
                    <pic:cNvPicPr/>
                  </pic:nvPicPr>
                  <pic:blipFill>
                    <a:blip r:embed="rId21">
                      <a:extLst>
                        <a:ext uri="{28A0092B-C50C-407E-A947-70E740481C1C}">
                          <a14:useLocalDpi xmlns:a14="http://schemas.microsoft.com/office/drawing/2010/main" val="0"/>
                        </a:ext>
                      </a:extLst>
                    </a:blip>
                    <a:srcRect l="833"/>
                    <a:stretch>
                      <a:fillRect/>
                    </a:stretch>
                  </pic:blipFill>
                  <pic:spPr>
                    <a:xfrm>
                      <a:off x="0" y="0"/>
                      <a:ext cx="5172088" cy="2314575"/>
                    </a:xfrm>
                    <a:prstGeom prst="rect">
                      <a:avLst/>
                    </a:prstGeom>
                  </pic:spPr>
                </pic:pic>
              </a:graphicData>
            </a:graphic>
          </wp:inline>
        </w:drawing>
      </w:r>
    </w:p>
    <w:p w14:paraId="700EF545" w14:textId="30C43715" w:rsidR="00464879" w:rsidRPr="001A1951" w:rsidRDefault="00464879" w:rsidP="00464879">
      <w:pPr>
        <w:pStyle w:val="Caption"/>
        <w:jc w:val="center"/>
        <w:rPr>
          <w:sz w:val="24"/>
          <w:szCs w:val="24"/>
        </w:rPr>
      </w:pPr>
      <w:bookmarkStart w:id="38" w:name="_Toc151359228"/>
      <w:bookmarkStart w:id="39" w:name="_Toc156213843"/>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2</w:t>
      </w:r>
      <w:r w:rsidRPr="001A1951">
        <w:rPr>
          <w:sz w:val="24"/>
          <w:szCs w:val="24"/>
        </w:rPr>
        <w:fldChar w:fldCharType="end"/>
      </w:r>
      <w:r w:rsidRPr="001A1951">
        <w:rPr>
          <w:sz w:val="24"/>
          <w:szCs w:val="24"/>
        </w:rPr>
        <w:t xml:space="preserve"> Proofreading </w:t>
      </w:r>
      <w:proofErr w:type="gramStart"/>
      <w:r w:rsidRPr="001A1951">
        <w:rPr>
          <w:sz w:val="24"/>
          <w:szCs w:val="24"/>
        </w:rPr>
        <w:t>process</w:t>
      </w:r>
      <w:bookmarkEnd w:id="38"/>
      <w:bookmarkEnd w:id="39"/>
      <w:proofErr w:type="gramEnd"/>
    </w:p>
    <w:p w14:paraId="08E45A99" w14:textId="77777777" w:rsidR="00464879" w:rsidRPr="001A1951" w:rsidRDefault="00464879" w:rsidP="00464879">
      <w:pPr>
        <w:spacing w:line="480" w:lineRule="auto"/>
        <w:ind w:firstLine="720"/>
        <w:jc w:val="both"/>
        <w:rPr>
          <w:sz w:val="24"/>
          <w:szCs w:val="24"/>
        </w:rPr>
      </w:pPr>
      <w:r w:rsidRPr="001A1951">
        <w:rPr>
          <w:sz w:val="24"/>
          <w:szCs w:val="24"/>
        </w:rPr>
        <w:t xml:space="preserve">Once the proofreader receives the form and paper, they are given up to five working days to work on the paper. The time given to the proofreader may be extended by request if the paper exceeds a hundred pages. The proofreader proofreads the paper and deems if the paper is acceptable. If not, they write down notes on paper and send it back to the student. The student will revise the paper based on the proofreader’s notes and send the paper back to the proofreader. The proofreader will check the paper again and deem if it is acceptable. If the paper is acceptable to the proofreader, they will sign the form and send the form back to the student and CCs the professor to inform them that the paper has passed proofreading. </w:t>
      </w:r>
    </w:p>
    <w:p w14:paraId="3B744845" w14:textId="77777777" w:rsidR="00464879" w:rsidRPr="001A1951" w:rsidRDefault="00464879" w:rsidP="00464879">
      <w:pPr>
        <w:keepNext/>
        <w:spacing w:line="480" w:lineRule="auto"/>
        <w:jc w:val="center"/>
        <w:rPr>
          <w:sz w:val="24"/>
          <w:szCs w:val="24"/>
        </w:rPr>
      </w:pPr>
      <w:r w:rsidRPr="001A1951">
        <w:rPr>
          <w:noProof/>
          <w:sz w:val="24"/>
          <w:szCs w:val="24"/>
          <w:lang w:eastAsia="en-PH"/>
        </w:rPr>
        <w:lastRenderedPageBreak/>
        <w:drawing>
          <wp:inline distT="0" distB="0" distL="0" distR="0" wp14:anchorId="53FD1B69" wp14:editId="3011607D">
            <wp:extent cx="4572000" cy="2209800"/>
            <wp:effectExtent l="0" t="0" r="0" b="0"/>
            <wp:docPr id="1240757906" name="Picture 124075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77054ABE" w14:textId="716E5CBC" w:rsidR="00464879" w:rsidRPr="001A1951" w:rsidRDefault="00464879" w:rsidP="00464879">
      <w:pPr>
        <w:pStyle w:val="Caption"/>
        <w:jc w:val="center"/>
        <w:rPr>
          <w:sz w:val="24"/>
          <w:szCs w:val="24"/>
        </w:rPr>
      </w:pPr>
      <w:bookmarkStart w:id="40" w:name="_Toc151359229"/>
      <w:bookmarkStart w:id="41" w:name="_Toc156213844"/>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3</w:t>
      </w:r>
      <w:r w:rsidRPr="001A1951">
        <w:rPr>
          <w:sz w:val="24"/>
          <w:szCs w:val="24"/>
        </w:rPr>
        <w:fldChar w:fldCharType="end"/>
      </w:r>
      <w:r w:rsidRPr="001A1951">
        <w:rPr>
          <w:sz w:val="24"/>
          <w:szCs w:val="24"/>
        </w:rPr>
        <w:t xml:space="preserve"> Final paper submission’s level of </w:t>
      </w:r>
      <w:proofErr w:type="gramStart"/>
      <w:r w:rsidRPr="001A1951">
        <w:rPr>
          <w:sz w:val="24"/>
          <w:szCs w:val="24"/>
        </w:rPr>
        <w:t>approval</w:t>
      </w:r>
      <w:bookmarkEnd w:id="40"/>
      <w:bookmarkEnd w:id="41"/>
      <w:proofErr w:type="gramEnd"/>
    </w:p>
    <w:p w14:paraId="21114666" w14:textId="77777777" w:rsidR="00464879" w:rsidRPr="001A1951" w:rsidRDefault="00464879" w:rsidP="00464879">
      <w:pPr>
        <w:spacing w:line="480" w:lineRule="auto"/>
        <w:ind w:firstLine="720"/>
        <w:jc w:val="both"/>
        <w:rPr>
          <w:sz w:val="24"/>
          <w:szCs w:val="24"/>
        </w:rPr>
      </w:pPr>
      <w:r w:rsidRPr="001A1951">
        <w:rPr>
          <w:sz w:val="24"/>
          <w:szCs w:val="24"/>
        </w:rPr>
        <w:t>After the file has been sufficiently proofread and the paper has been successfully defended, the student emails the final paper to the professor, including PDF and Doc versions of the document. The student ensures compatibility and flexibility for the professor in accessing and reviewing the work by sending the paper in PDF and Doc formats. PDF and Doc formats are also the formats that the library expects. The professor collects the final versions of the students’ papers, communicates with the executive director, and forwards the papers to them.</w:t>
      </w:r>
    </w:p>
    <w:p w14:paraId="2EC675C5" w14:textId="77777777" w:rsidR="00464879" w:rsidRPr="001A1951" w:rsidRDefault="00464879" w:rsidP="00464879">
      <w:pPr>
        <w:spacing w:line="480" w:lineRule="auto"/>
        <w:ind w:firstLine="720"/>
        <w:jc w:val="both"/>
        <w:rPr>
          <w:sz w:val="24"/>
          <w:szCs w:val="24"/>
        </w:rPr>
      </w:pPr>
      <w:r w:rsidRPr="001A1951">
        <w:rPr>
          <w:sz w:val="24"/>
          <w:szCs w:val="24"/>
        </w:rPr>
        <w:t>The professor uploads the fully approved final copies of the paper to one of the project repositories on Microsoft Teams and informs the library through email that a new paper has been added. This repository provides a consolidated platform for securely storing project documentation and making it accessible to only the parties necessary to the concluding end of the process. This stage guarantees that the student's finished document is saved in an organized location for the librarians to retrieve the papers.</w:t>
      </w:r>
    </w:p>
    <w:p w14:paraId="0EA0E1AF" w14:textId="77777777" w:rsidR="00464879" w:rsidRPr="001A1951" w:rsidRDefault="00464879" w:rsidP="00464879">
      <w:pPr>
        <w:spacing w:line="480" w:lineRule="auto"/>
        <w:ind w:firstLine="720"/>
        <w:jc w:val="both"/>
        <w:rPr>
          <w:sz w:val="24"/>
          <w:szCs w:val="24"/>
        </w:rPr>
      </w:pPr>
      <w:r w:rsidRPr="001A1951">
        <w:rPr>
          <w:sz w:val="24"/>
          <w:szCs w:val="24"/>
        </w:rPr>
        <w:t xml:space="preserve">Following that, a librarian retrieves the files from one of the project repositories on teams where the professor uploaded the paper. The librarian then goes on to encode the </w:t>
      </w:r>
      <w:r w:rsidRPr="001A1951">
        <w:rPr>
          <w:sz w:val="24"/>
          <w:szCs w:val="24"/>
        </w:rPr>
        <w:lastRenderedPageBreak/>
        <w:t>final paper's additional details, such as the title, authors, abstract, categories, keywords, barcode, and call number. The final paper, together with its accompanying details, is uploaded to the APC library system after the librarian completes the encoding process. Koha, an open-source library management system, provides efficient classification and retrieval features for library resources. By putting the student's final paper into the Koha library system, the academic community gains quick access and search capabilities to the document, allowing future students and researchers to reference and examine.</w:t>
      </w:r>
    </w:p>
    <w:p w14:paraId="4CFEA541" w14:textId="77777777" w:rsidR="00464879" w:rsidRPr="001A1951" w:rsidRDefault="00464879" w:rsidP="00464879">
      <w:pPr>
        <w:spacing w:line="480" w:lineRule="auto"/>
        <w:jc w:val="both"/>
        <w:rPr>
          <w:sz w:val="24"/>
          <w:szCs w:val="24"/>
        </w:rPr>
      </w:pPr>
      <w:r w:rsidRPr="001A1951">
        <w:rPr>
          <w:sz w:val="24"/>
          <w:szCs w:val="24"/>
        </w:rPr>
        <w:t xml:space="preserve">The process above involves the use of the following tools: </w:t>
      </w:r>
    </w:p>
    <w:p w14:paraId="60168EAB" w14:textId="77777777" w:rsidR="00464879" w:rsidRPr="001A1951" w:rsidRDefault="00464879" w:rsidP="00464879">
      <w:pPr>
        <w:pStyle w:val="ListParagraph"/>
        <w:numPr>
          <w:ilvl w:val="0"/>
          <w:numId w:val="37"/>
        </w:numPr>
        <w:spacing w:line="480" w:lineRule="auto"/>
        <w:jc w:val="both"/>
        <w:rPr>
          <w:rFonts w:eastAsia="Arial" w:cs="Arial"/>
          <w:b/>
          <w:bCs/>
          <w:sz w:val="24"/>
          <w:szCs w:val="24"/>
        </w:rPr>
      </w:pPr>
      <w:r w:rsidRPr="001A1951">
        <w:rPr>
          <w:rFonts w:eastAsia="Arial" w:cs="Arial"/>
          <w:b/>
          <w:bCs/>
          <w:sz w:val="24"/>
          <w:szCs w:val="24"/>
        </w:rPr>
        <w:t xml:space="preserve">MS Outlook. </w:t>
      </w:r>
      <w:r w:rsidRPr="001A1951">
        <w:rPr>
          <w:rFonts w:eastAsia="Arial" w:cs="Arial"/>
          <w:sz w:val="24"/>
          <w:szCs w:val="24"/>
        </w:rPr>
        <w:t>Outlook is Microsoft’s email service provider. Because APC uses Microsoft 365, Outlook is the software used by students, faculty, and library for communication.</w:t>
      </w:r>
    </w:p>
    <w:p w14:paraId="5C6C3114" w14:textId="77777777" w:rsidR="00464879" w:rsidRPr="001A1951" w:rsidRDefault="00464879" w:rsidP="00464879">
      <w:pPr>
        <w:pStyle w:val="ListParagraph"/>
        <w:numPr>
          <w:ilvl w:val="0"/>
          <w:numId w:val="37"/>
        </w:numPr>
        <w:spacing w:line="480" w:lineRule="auto"/>
        <w:jc w:val="both"/>
        <w:rPr>
          <w:rFonts w:eastAsia="Arial" w:cs="Arial"/>
          <w:b/>
          <w:bCs/>
          <w:sz w:val="24"/>
          <w:szCs w:val="24"/>
        </w:rPr>
      </w:pPr>
      <w:r w:rsidRPr="001A1951">
        <w:rPr>
          <w:rFonts w:eastAsia="Arial" w:cs="Arial"/>
          <w:b/>
          <w:bCs/>
          <w:sz w:val="24"/>
          <w:szCs w:val="24"/>
        </w:rPr>
        <w:t xml:space="preserve">MS Teams. </w:t>
      </w:r>
      <w:r w:rsidRPr="001A1951">
        <w:rPr>
          <w:rFonts w:eastAsia="Arial" w:cs="Arial"/>
          <w:sz w:val="24"/>
          <w:szCs w:val="24"/>
        </w:rPr>
        <w:t>Teams</w:t>
      </w:r>
      <w:r w:rsidRPr="001A1951">
        <w:rPr>
          <w:rFonts w:eastAsia="Arial" w:cs="Arial"/>
          <w:b/>
          <w:bCs/>
          <w:sz w:val="24"/>
          <w:szCs w:val="24"/>
        </w:rPr>
        <w:t xml:space="preserve"> </w:t>
      </w:r>
      <w:r w:rsidRPr="001A1951">
        <w:rPr>
          <w:rFonts w:eastAsia="Arial" w:cs="Arial"/>
          <w:sz w:val="24"/>
          <w:szCs w:val="24"/>
        </w:rPr>
        <w:t>is a collaboration platform developed by Microsoft. It provides a centralized hub for team communication and collaboration, allowing users to chat, hold video meetings, share files, and work on documents together in real-time</w:t>
      </w:r>
      <w:sdt>
        <w:sdtPr>
          <w:rPr>
            <w:rFonts w:eastAsia="Arial" w:cs="Arial"/>
            <w:sz w:val="24"/>
            <w:szCs w:val="24"/>
          </w:rPr>
          <w:id w:val="-1603799050"/>
          <w:citation/>
        </w:sdtPr>
        <w:sdtContent>
          <w:r w:rsidRPr="001A1951">
            <w:rPr>
              <w:rFonts w:eastAsia="Arial" w:cs="Arial"/>
              <w:sz w:val="24"/>
              <w:szCs w:val="24"/>
            </w:rPr>
            <w:fldChar w:fldCharType="begin"/>
          </w:r>
          <w:r w:rsidRPr="001A1951">
            <w:rPr>
              <w:rFonts w:eastAsia="Arial" w:cs="Arial"/>
              <w:sz w:val="24"/>
              <w:szCs w:val="24"/>
            </w:rPr>
            <w:instrText xml:space="preserve"> CITATION Dow23 \l 13321 </w:instrText>
          </w:r>
          <w:r w:rsidRPr="001A1951">
            <w:rPr>
              <w:rFonts w:eastAsia="Arial" w:cs="Arial"/>
              <w:sz w:val="24"/>
              <w:szCs w:val="24"/>
            </w:rPr>
            <w:fldChar w:fldCharType="separate"/>
          </w:r>
          <w:r w:rsidRPr="001A1951">
            <w:rPr>
              <w:rFonts w:eastAsia="Arial" w:cs="Arial"/>
              <w:noProof/>
              <w:sz w:val="24"/>
              <w:szCs w:val="24"/>
            </w:rPr>
            <w:t xml:space="preserve"> [12]</w:t>
          </w:r>
          <w:r w:rsidRPr="001A1951">
            <w:rPr>
              <w:rFonts w:eastAsia="Arial" w:cs="Arial"/>
              <w:sz w:val="24"/>
              <w:szCs w:val="24"/>
            </w:rPr>
            <w:fldChar w:fldCharType="end"/>
          </w:r>
        </w:sdtContent>
      </w:sdt>
      <w:r w:rsidRPr="001A1951">
        <w:rPr>
          <w:rFonts w:eastAsia="Arial" w:cs="Arial"/>
          <w:sz w:val="24"/>
          <w:szCs w:val="24"/>
        </w:rPr>
        <w:t xml:space="preserve">. The professor uses Microsoft Teams to post the final copies of the student's paper to the </w:t>
      </w:r>
      <w:proofErr w:type="spellStart"/>
      <w:r w:rsidRPr="001A1951">
        <w:rPr>
          <w:rFonts w:eastAsia="Arial" w:cs="Arial"/>
          <w:sz w:val="24"/>
          <w:szCs w:val="24"/>
        </w:rPr>
        <w:t>Ramkolek</w:t>
      </w:r>
      <w:proofErr w:type="spellEnd"/>
      <w:r w:rsidRPr="001A1951">
        <w:rPr>
          <w:rFonts w:eastAsia="Arial" w:cs="Arial"/>
          <w:sz w:val="24"/>
          <w:szCs w:val="24"/>
        </w:rPr>
        <w:t xml:space="preserve"> Teams. This ensures that the document is securely stored in a specific location and easily accessible to all relevant parties involved. </w:t>
      </w:r>
    </w:p>
    <w:p w14:paraId="3DA3A8E1" w14:textId="77777777" w:rsidR="00464879" w:rsidRPr="007D602F" w:rsidRDefault="00464879" w:rsidP="00464879">
      <w:pPr>
        <w:pStyle w:val="ListParagraph"/>
        <w:numPr>
          <w:ilvl w:val="0"/>
          <w:numId w:val="37"/>
        </w:numPr>
        <w:spacing w:line="480" w:lineRule="auto"/>
        <w:jc w:val="both"/>
        <w:rPr>
          <w:rFonts w:eastAsia="Arial" w:cs="Arial"/>
          <w:b/>
          <w:bCs/>
          <w:sz w:val="24"/>
          <w:szCs w:val="24"/>
        </w:rPr>
      </w:pPr>
      <w:r w:rsidRPr="001A1951">
        <w:rPr>
          <w:rFonts w:eastAsia="Arial" w:cs="Arial"/>
          <w:b/>
          <w:bCs/>
          <w:sz w:val="24"/>
          <w:szCs w:val="24"/>
        </w:rPr>
        <w:t xml:space="preserve">Koha Library System. </w:t>
      </w:r>
      <w:r w:rsidRPr="001A1951">
        <w:rPr>
          <w:rFonts w:eastAsia="Arial" w:cs="Arial"/>
          <w:sz w:val="24"/>
          <w:szCs w:val="24"/>
        </w:rPr>
        <w:t>Koha</w:t>
      </w:r>
      <w:r w:rsidRPr="001A1951">
        <w:rPr>
          <w:rFonts w:eastAsia="Arial" w:cs="Arial"/>
          <w:b/>
          <w:bCs/>
          <w:sz w:val="24"/>
          <w:szCs w:val="24"/>
        </w:rPr>
        <w:t xml:space="preserve"> </w:t>
      </w:r>
      <w:r w:rsidRPr="001A1951">
        <w:rPr>
          <w:rFonts w:eastAsia="Arial" w:cs="Arial"/>
          <w:sz w:val="24"/>
          <w:szCs w:val="24"/>
        </w:rPr>
        <w:t>is an open-source library management system used for cataloging, classifying, and managing library resources</w:t>
      </w:r>
      <w:sdt>
        <w:sdtPr>
          <w:rPr>
            <w:rFonts w:eastAsia="Arial" w:cs="Arial"/>
            <w:sz w:val="24"/>
            <w:szCs w:val="24"/>
          </w:rPr>
          <w:id w:val="-202091531"/>
          <w:citation/>
        </w:sdtPr>
        <w:sdtContent>
          <w:r w:rsidRPr="001A1951">
            <w:rPr>
              <w:rFonts w:eastAsia="Arial" w:cs="Arial"/>
              <w:sz w:val="24"/>
              <w:szCs w:val="24"/>
            </w:rPr>
            <w:fldChar w:fldCharType="begin"/>
          </w:r>
          <w:r w:rsidRPr="001A1951">
            <w:rPr>
              <w:rFonts w:eastAsia="Arial" w:cs="Arial"/>
              <w:sz w:val="24"/>
              <w:szCs w:val="24"/>
            </w:rPr>
            <w:instrText xml:space="preserve"> CITATION Off23 \l 13321 </w:instrText>
          </w:r>
          <w:r w:rsidRPr="001A1951">
            <w:rPr>
              <w:rFonts w:eastAsia="Arial" w:cs="Arial"/>
              <w:sz w:val="24"/>
              <w:szCs w:val="24"/>
            </w:rPr>
            <w:fldChar w:fldCharType="separate"/>
          </w:r>
          <w:r w:rsidRPr="001A1951">
            <w:rPr>
              <w:rFonts w:eastAsia="Arial" w:cs="Arial"/>
              <w:noProof/>
              <w:sz w:val="24"/>
              <w:szCs w:val="24"/>
            </w:rPr>
            <w:t xml:space="preserve"> [13]</w:t>
          </w:r>
          <w:r w:rsidRPr="001A1951">
            <w:rPr>
              <w:rFonts w:eastAsia="Arial" w:cs="Arial"/>
              <w:sz w:val="24"/>
              <w:szCs w:val="24"/>
            </w:rPr>
            <w:fldChar w:fldCharType="end"/>
          </w:r>
        </w:sdtContent>
      </w:sdt>
      <w:r w:rsidRPr="001A1951">
        <w:rPr>
          <w:rFonts w:eastAsia="Arial" w:cs="Arial"/>
          <w:sz w:val="24"/>
          <w:szCs w:val="24"/>
        </w:rPr>
        <w:t xml:space="preserve">. It offers features for organizing and retrieving information about books, papers, and other materials in a library. After the librarian encodes the additional details of the final paper, including the title, authors, abstract, subject, and keywords, the paper is uploaded to the APC library system using Koha. This allows the academic community to </w:t>
      </w:r>
      <w:r w:rsidRPr="001A1951">
        <w:rPr>
          <w:rFonts w:eastAsia="Arial" w:cs="Arial"/>
          <w:sz w:val="24"/>
          <w:szCs w:val="24"/>
        </w:rPr>
        <w:lastRenderedPageBreak/>
        <w:t>efficiently classify and retrieve the document, providing quick access and search capabilities for future students and researchers.</w:t>
      </w:r>
    </w:p>
    <w:p w14:paraId="4901088F" w14:textId="77777777" w:rsidR="007D602F" w:rsidRPr="005224CE" w:rsidRDefault="007D602F" w:rsidP="005224CE">
      <w:pPr>
        <w:spacing w:line="480" w:lineRule="auto"/>
        <w:jc w:val="both"/>
        <w:rPr>
          <w:rFonts w:eastAsia="Arial" w:cs="Arial"/>
          <w:b/>
          <w:bCs/>
          <w:sz w:val="24"/>
          <w:szCs w:val="24"/>
        </w:rPr>
      </w:pPr>
    </w:p>
    <w:p w14:paraId="63BB6423" w14:textId="2260D33A" w:rsidR="00876B9D" w:rsidRPr="001A1951" w:rsidRDefault="00F63B88" w:rsidP="6029E074">
      <w:pPr>
        <w:pStyle w:val="Heading2"/>
        <w:spacing w:after="240"/>
        <w:rPr>
          <w:szCs w:val="24"/>
        </w:rPr>
      </w:pPr>
      <w:r>
        <w:t xml:space="preserve"> </w:t>
      </w:r>
      <w:bookmarkStart w:id="42" w:name="_Toc135911836"/>
      <w:bookmarkStart w:id="43" w:name="_Toc156213747"/>
      <w:r w:rsidR="00876B9D" w:rsidRPr="6029E074">
        <w:rPr>
          <w:szCs w:val="24"/>
        </w:rPr>
        <w:t>Methodology</w:t>
      </w:r>
      <w:bookmarkEnd w:id="42"/>
      <w:bookmarkEnd w:id="43"/>
    </w:p>
    <w:p w14:paraId="5FF92C9A" w14:textId="77777777" w:rsidR="00AB0417" w:rsidRDefault="00AB0417" w:rsidP="00C104A5">
      <w:pPr>
        <w:spacing w:after="240" w:line="480" w:lineRule="auto"/>
        <w:ind w:firstLine="720"/>
        <w:jc w:val="both"/>
        <w:rPr>
          <w:sz w:val="24"/>
          <w:szCs w:val="24"/>
        </w:rPr>
      </w:pPr>
      <w:bookmarkStart w:id="44" w:name="_Toc135911837"/>
      <w:r w:rsidRPr="7C4391D5">
        <w:rPr>
          <w:sz w:val="24"/>
          <w:szCs w:val="24"/>
        </w:rPr>
        <w:t xml:space="preserve">In developing the </w:t>
      </w:r>
      <w:proofErr w:type="spellStart"/>
      <w:r w:rsidRPr="7C4391D5">
        <w:rPr>
          <w:sz w:val="24"/>
          <w:szCs w:val="24"/>
        </w:rPr>
        <w:t>Ramkolek</w:t>
      </w:r>
      <w:proofErr w:type="spellEnd"/>
      <w:r w:rsidRPr="7C4391D5">
        <w:rPr>
          <w:sz w:val="24"/>
          <w:szCs w:val="24"/>
        </w:rPr>
        <w:t xml:space="preserve"> system, the team utilizes the Scrum framework to enhance collaboration, communication, and adaptability. The development process is organized into sprints, each focusing on specific items from the Product Backlog. </w:t>
      </w:r>
      <w:r>
        <w:rPr>
          <w:sz w:val="24"/>
          <w:szCs w:val="24"/>
        </w:rPr>
        <w:t>Each</w:t>
      </w:r>
      <w:r w:rsidRPr="7C4391D5">
        <w:rPr>
          <w:sz w:val="24"/>
          <w:szCs w:val="24"/>
        </w:rPr>
        <w:t xml:space="preserve"> sprint will primarily involve developing and testing the backlog items specified for that sprint. In the last sprint, </w:t>
      </w:r>
      <w:r>
        <w:rPr>
          <w:sz w:val="24"/>
          <w:szCs w:val="24"/>
        </w:rPr>
        <w:t>the finished product</w:t>
      </w:r>
      <w:r w:rsidRPr="7C4391D5">
        <w:rPr>
          <w:sz w:val="24"/>
          <w:szCs w:val="24"/>
        </w:rPr>
        <w:t xml:space="preserve"> will be presented to the client at the end of each sprint to demonstrate progress and receive feedback.</w:t>
      </w:r>
    </w:p>
    <w:p w14:paraId="7530FF96" w14:textId="77777777" w:rsidR="00AB0417" w:rsidRDefault="00AB0417" w:rsidP="00AB0417">
      <w:pPr>
        <w:spacing w:line="480" w:lineRule="auto"/>
        <w:ind w:firstLine="720"/>
        <w:jc w:val="both"/>
      </w:pPr>
      <w:r w:rsidRPr="7C4391D5">
        <w:rPr>
          <w:sz w:val="24"/>
          <w:szCs w:val="24"/>
        </w:rPr>
        <w:t xml:space="preserve">To ensure responsiveness to client needs and feedback, the team conducts Sprint Planning meetings, Daily Scrum meetings for updates and issue resolution, and Sprint Retrospectives to reflect on outcomes. This iterative and collaborative methodology ensures the evolution of the </w:t>
      </w:r>
      <w:proofErr w:type="spellStart"/>
      <w:r w:rsidRPr="7C4391D5">
        <w:rPr>
          <w:sz w:val="24"/>
          <w:szCs w:val="24"/>
        </w:rPr>
        <w:t>Ramkolek</w:t>
      </w:r>
      <w:proofErr w:type="spellEnd"/>
      <w:r w:rsidRPr="7C4391D5">
        <w:rPr>
          <w:sz w:val="24"/>
          <w:szCs w:val="24"/>
        </w:rPr>
        <w:t xml:space="preserve"> system into a more efficient and user-friendly document management solution.</w:t>
      </w:r>
    </w:p>
    <w:p w14:paraId="73CA100E" w14:textId="431355D0" w:rsidR="00AB0417" w:rsidRDefault="00AB0417" w:rsidP="5231579E">
      <w:pPr>
        <w:spacing w:line="480" w:lineRule="auto"/>
        <w:ind w:firstLine="720"/>
        <w:jc w:val="both"/>
        <w:rPr>
          <w:sz w:val="24"/>
          <w:szCs w:val="24"/>
        </w:rPr>
      </w:pPr>
      <w:r w:rsidRPr="364E6734">
        <w:rPr>
          <w:sz w:val="24"/>
          <w:szCs w:val="24"/>
        </w:rPr>
        <w:t xml:space="preserve">Currently, the team is actively working on completing the system analysis and design, which includes various diagrams. This process involves collaborative meetings with the project adviser, class adviser, and project consultant to ensure a comprehensive development approach. </w:t>
      </w:r>
      <w:r w:rsidR="3FE9D838" w:rsidRPr="364E6734">
        <w:rPr>
          <w:sz w:val="24"/>
          <w:szCs w:val="24"/>
        </w:rPr>
        <w:t>Standup meetings are also held to keep track of each member’s progress.</w:t>
      </w:r>
    </w:p>
    <w:p w14:paraId="29D6DEF3" w14:textId="77777777" w:rsidR="00AB0417" w:rsidRDefault="00AB0417" w:rsidP="00AB0417">
      <w:pPr>
        <w:spacing w:line="480" w:lineRule="auto"/>
        <w:ind w:firstLine="720"/>
        <w:jc w:val="both"/>
        <w:rPr>
          <w:sz w:val="24"/>
          <w:szCs w:val="24"/>
        </w:rPr>
      </w:pPr>
      <w:r w:rsidRPr="7C4391D5">
        <w:rPr>
          <w:sz w:val="24"/>
          <w:szCs w:val="24"/>
        </w:rPr>
        <w:t>The Scrum framework is instrumental in delivering a flexible and adaptable solution that aligns with the evolving requirements of the Asia Pacific College community.</w:t>
      </w:r>
    </w:p>
    <w:tbl>
      <w:tblPr>
        <w:tblW w:w="5000" w:type="pct"/>
        <w:tblLook w:val="04A0" w:firstRow="1" w:lastRow="0" w:firstColumn="1" w:lastColumn="0" w:noHBand="0" w:noVBand="1"/>
      </w:tblPr>
      <w:tblGrid>
        <w:gridCol w:w="3680"/>
        <w:gridCol w:w="2749"/>
        <w:gridCol w:w="2921"/>
      </w:tblGrid>
      <w:tr w:rsidR="00DB271B" w:rsidRPr="00105DEB" w14:paraId="6A1B9F90" w14:textId="77777777" w:rsidTr="00394FD8">
        <w:trPr>
          <w:trHeight w:val="288"/>
        </w:trPr>
        <w:tc>
          <w:tcPr>
            <w:tcW w:w="5000"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60A72" w14:textId="77777777" w:rsidR="00DB271B" w:rsidRPr="00105DEB" w:rsidRDefault="00DB271B" w:rsidP="00394FD8">
            <w:pPr>
              <w:spacing w:after="0" w:line="240" w:lineRule="auto"/>
              <w:jc w:val="center"/>
              <w:rPr>
                <w:rFonts w:ascii="Calibri" w:eastAsia="Times New Roman" w:hAnsi="Calibri" w:cs="Calibri"/>
                <w:color w:val="000000"/>
                <w:lang w:eastAsia="en-PH"/>
              </w:rPr>
            </w:pPr>
            <w:r w:rsidRPr="00105DEB">
              <w:rPr>
                <w:rFonts w:ascii="Calibri" w:eastAsia="Times New Roman" w:hAnsi="Calibri" w:cs="Calibri"/>
                <w:color w:val="000000"/>
                <w:lang w:eastAsia="en-PH"/>
              </w:rPr>
              <w:lastRenderedPageBreak/>
              <w:t>SCSPROJ</w:t>
            </w:r>
          </w:p>
        </w:tc>
      </w:tr>
      <w:tr w:rsidR="00DB271B" w:rsidRPr="00105DEB" w14:paraId="31805BB9" w14:textId="77777777" w:rsidTr="00394FD8">
        <w:trPr>
          <w:trHeight w:val="288"/>
        </w:trPr>
        <w:tc>
          <w:tcPr>
            <w:tcW w:w="1968" w:type="pct"/>
            <w:tcBorders>
              <w:top w:val="nil"/>
              <w:left w:val="single" w:sz="4" w:space="0" w:color="auto"/>
              <w:bottom w:val="single" w:sz="4" w:space="0" w:color="auto"/>
              <w:right w:val="single" w:sz="4" w:space="0" w:color="auto"/>
            </w:tcBorders>
            <w:shd w:val="clear" w:color="auto" w:fill="auto"/>
            <w:noWrap/>
            <w:vAlign w:val="bottom"/>
            <w:hideMark/>
          </w:tcPr>
          <w:p w14:paraId="40C543BC"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Sprint 1(Weeks 1-4)</w:t>
            </w:r>
          </w:p>
        </w:tc>
        <w:tc>
          <w:tcPr>
            <w:tcW w:w="1470" w:type="pct"/>
            <w:tcBorders>
              <w:top w:val="nil"/>
              <w:left w:val="nil"/>
              <w:bottom w:val="single" w:sz="4" w:space="0" w:color="auto"/>
              <w:right w:val="single" w:sz="4" w:space="0" w:color="auto"/>
            </w:tcBorders>
            <w:shd w:val="clear" w:color="auto" w:fill="auto"/>
            <w:noWrap/>
            <w:vAlign w:val="bottom"/>
            <w:hideMark/>
          </w:tcPr>
          <w:p w14:paraId="6AC456C4"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Sprint 2 (Weeks5-8)</w:t>
            </w:r>
          </w:p>
        </w:tc>
        <w:tc>
          <w:tcPr>
            <w:tcW w:w="1562" w:type="pct"/>
            <w:tcBorders>
              <w:top w:val="nil"/>
              <w:left w:val="nil"/>
              <w:bottom w:val="single" w:sz="4" w:space="0" w:color="auto"/>
              <w:right w:val="single" w:sz="4" w:space="0" w:color="auto"/>
            </w:tcBorders>
            <w:shd w:val="clear" w:color="auto" w:fill="auto"/>
            <w:noWrap/>
            <w:vAlign w:val="bottom"/>
            <w:hideMark/>
          </w:tcPr>
          <w:p w14:paraId="09418462"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Sprint 3 (Weeks9-13)</w:t>
            </w:r>
          </w:p>
        </w:tc>
      </w:tr>
      <w:tr w:rsidR="00DB271B" w:rsidRPr="00105DEB" w14:paraId="14989AE8" w14:textId="77777777" w:rsidTr="00394FD8">
        <w:trPr>
          <w:trHeight w:val="288"/>
        </w:trPr>
        <w:tc>
          <w:tcPr>
            <w:tcW w:w="1968" w:type="pct"/>
            <w:tcBorders>
              <w:top w:val="nil"/>
              <w:left w:val="single" w:sz="4" w:space="0" w:color="auto"/>
              <w:bottom w:val="single" w:sz="4" w:space="0" w:color="auto"/>
              <w:right w:val="single" w:sz="4" w:space="0" w:color="auto"/>
            </w:tcBorders>
            <w:shd w:val="clear" w:color="auto" w:fill="auto"/>
            <w:noWrap/>
            <w:vAlign w:val="bottom"/>
            <w:hideMark/>
          </w:tcPr>
          <w:p w14:paraId="244BA3EC"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User Authentication</w:t>
            </w:r>
          </w:p>
        </w:tc>
        <w:tc>
          <w:tcPr>
            <w:tcW w:w="1470" w:type="pct"/>
            <w:tcBorders>
              <w:top w:val="nil"/>
              <w:left w:val="nil"/>
              <w:bottom w:val="single" w:sz="4" w:space="0" w:color="auto"/>
              <w:right w:val="single" w:sz="4" w:space="0" w:color="auto"/>
            </w:tcBorders>
            <w:shd w:val="clear" w:color="auto" w:fill="auto"/>
            <w:noWrap/>
            <w:vAlign w:val="bottom"/>
            <w:hideMark/>
          </w:tcPr>
          <w:p w14:paraId="04DC54CD"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Notifications</w:t>
            </w:r>
          </w:p>
        </w:tc>
        <w:tc>
          <w:tcPr>
            <w:tcW w:w="1562" w:type="pct"/>
            <w:tcBorders>
              <w:top w:val="nil"/>
              <w:left w:val="nil"/>
              <w:bottom w:val="single" w:sz="4" w:space="0" w:color="auto"/>
              <w:right w:val="single" w:sz="4" w:space="0" w:color="auto"/>
            </w:tcBorders>
            <w:shd w:val="clear" w:color="auto" w:fill="auto"/>
            <w:noWrap/>
            <w:vAlign w:val="bottom"/>
            <w:hideMark/>
          </w:tcPr>
          <w:p w14:paraId="13ADFB91"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Report Generation</w:t>
            </w:r>
          </w:p>
        </w:tc>
      </w:tr>
      <w:tr w:rsidR="00DB271B" w:rsidRPr="00105DEB" w14:paraId="71AE0F77" w14:textId="77777777" w:rsidTr="00394FD8">
        <w:trPr>
          <w:trHeight w:val="288"/>
        </w:trPr>
        <w:tc>
          <w:tcPr>
            <w:tcW w:w="1968" w:type="pct"/>
            <w:tcBorders>
              <w:top w:val="nil"/>
              <w:left w:val="single" w:sz="4" w:space="0" w:color="auto"/>
              <w:bottom w:val="single" w:sz="4" w:space="0" w:color="auto"/>
              <w:right w:val="single" w:sz="4" w:space="0" w:color="auto"/>
            </w:tcBorders>
            <w:shd w:val="clear" w:color="auto" w:fill="auto"/>
            <w:noWrap/>
            <w:vAlign w:val="bottom"/>
            <w:hideMark/>
          </w:tcPr>
          <w:p w14:paraId="3D7B76B8"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Project Submission Form</w:t>
            </w:r>
          </w:p>
        </w:tc>
        <w:tc>
          <w:tcPr>
            <w:tcW w:w="1470" w:type="pct"/>
            <w:tcBorders>
              <w:top w:val="nil"/>
              <w:left w:val="nil"/>
              <w:bottom w:val="single" w:sz="4" w:space="0" w:color="auto"/>
              <w:right w:val="single" w:sz="4" w:space="0" w:color="auto"/>
            </w:tcBorders>
            <w:shd w:val="clear" w:color="auto" w:fill="auto"/>
            <w:noWrap/>
            <w:vAlign w:val="bottom"/>
            <w:hideMark/>
          </w:tcPr>
          <w:p w14:paraId="448652C6"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Roles</w:t>
            </w:r>
          </w:p>
        </w:tc>
        <w:tc>
          <w:tcPr>
            <w:tcW w:w="1562" w:type="pct"/>
            <w:tcBorders>
              <w:top w:val="nil"/>
              <w:left w:val="nil"/>
              <w:bottom w:val="single" w:sz="4" w:space="0" w:color="auto"/>
              <w:right w:val="single" w:sz="4" w:space="0" w:color="auto"/>
            </w:tcBorders>
            <w:shd w:val="clear" w:color="auto" w:fill="auto"/>
            <w:noWrap/>
            <w:vAlign w:val="bottom"/>
            <w:hideMark/>
          </w:tcPr>
          <w:p w14:paraId="70225F47"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 </w:t>
            </w:r>
          </w:p>
        </w:tc>
      </w:tr>
      <w:tr w:rsidR="00DB271B" w:rsidRPr="00105DEB" w14:paraId="18DD4E1D" w14:textId="77777777" w:rsidTr="00394FD8">
        <w:trPr>
          <w:trHeight w:val="288"/>
        </w:trPr>
        <w:tc>
          <w:tcPr>
            <w:tcW w:w="1968" w:type="pct"/>
            <w:tcBorders>
              <w:top w:val="nil"/>
              <w:left w:val="single" w:sz="4" w:space="0" w:color="auto"/>
              <w:bottom w:val="single" w:sz="4" w:space="0" w:color="auto"/>
              <w:right w:val="single" w:sz="4" w:space="0" w:color="auto"/>
            </w:tcBorders>
            <w:shd w:val="clear" w:color="auto" w:fill="auto"/>
            <w:noWrap/>
            <w:vAlign w:val="bottom"/>
            <w:hideMark/>
          </w:tcPr>
          <w:p w14:paraId="3D943EFE"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themeColor="text1"/>
                <w:lang w:eastAsia="en-PH"/>
              </w:rPr>
              <w:t xml:space="preserve">Proofreading </w:t>
            </w:r>
            <w:r w:rsidRPr="38995A6E">
              <w:rPr>
                <w:rFonts w:ascii="Calibri" w:eastAsia="Times New Roman" w:hAnsi="Calibri" w:cs="Calibri"/>
                <w:color w:val="000000" w:themeColor="text1"/>
                <w:lang w:eastAsia="en-PH"/>
              </w:rPr>
              <w:t>Request</w:t>
            </w:r>
            <w:r w:rsidRPr="00105DEB">
              <w:rPr>
                <w:rFonts w:ascii="Calibri" w:eastAsia="Times New Roman" w:hAnsi="Calibri" w:cs="Calibri"/>
                <w:color w:val="000000" w:themeColor="text1"/>
                <w:lang w:eastAsia="en-PH"/>
              </w:rPr>
              <w:t xml:space="preserve"> Form</w:t>
            </w:r>
          </w:p>
        </w:tc>
        <w:tc>
          <w:tcPr>
            <w:tcW w:w="1470" w:type="pct"/>
            <w:tcBorders>
              <w:top w:val="nil"/>
              <w:left w:val="nil"/>
              <w:bottom w:val="single" w:sz="4" w:space="0" w:color="auto"/>
              <w:right w:val="single" w:sz="4" w:space="0" w:color="auto"/>
            </w:tcBorders>
            <w:shd w:val="clear" w:color="auto" w:fill="auto"/>
            <w:noWrap/>
            <w:vAlign w:val="bottom"/>
            <w:hideMark/>
          </w:tcPr>
          <w:p w14:paraId="7B416C5D"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Reviewing</w:t>
            </w:r>
          </w:p>
        </w:tc>
        <w:tc>
          <w:tcPr>
            <w:tcW w:w="1562" w:type="pct"/>
            <w:tcBorders>
              <w:top w:val="nil"/>
              <w:left w:val="nil"/>
              <w:bottom w:val="single" w:sz="4" w:space="0" w:color="auto"/>
              <w:right w:val="single" w:sz="4" w:space="0" w:color="auto"/>
            </w:tcBorders>
            <w:shd w:val="clear" w:color="auto" w:fill="auto"/>
            <w:noWrap/>
            <w:vAlign w:val="bottom"/>
            <w:hideMark/>
          </w:tcPr>
          <w:p w14:paraId="17E720AD"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 </w:t>
            </w:r>
          </w:p>
        </w:tc>
      </w:tr>
      <w:tr w:rsidR="00DB271B" w:rsidRPr="00105DEB" w14:paraId="3154E33A" w14:textId="77777777" w:rsidTr="00394FD8">
        <w:trPr>
          <w:trHeight w:val="288"/>
        </w:trPr>
        <w:tc>
          <w:tcPr>
            <w:tcW w:w="1968" w:type="pct"/>
            <w:tcBorders>
              <w:top w:val="nil"/>
              <w:left w:val="single" w:sz="4" w:space="0" w:color="auto"/>
              <w:bottom w:val="single" w:sz="4" w:space="0" w:color="auto"/>
              <w:right w:val="single" w:sz="4" w:space="0" w:color="auto"/>
            </w:tcBorders>
            <w:shd w:val="clear" w:color="auto" w:fill="auto"/>
            <w:noWrap/>
            <w:vAlign w:val="bottom"/>
            <w:hideMark/>
          </w:tcPr>
          <w:p w14:paraId="7D0A6A06"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Dashboard</w:t>
            </w:r>
          </w:p>
        </w:tc>
        <w:tc>
          <w:tcPr>
            <w:tcW w:w="1470" w:type="pct"/>
            <w:tcBorders>
              <w:top w:val="nil"/>
              <w:left w:val="nil"/>
              <w:bottom w:val="single" w:sz="4" w:space="0" w:color="auto"/>
              <w:right w:val="single" w:sz="4" w:space="0" w:color="auto"/>
            </w:tcBorders>
            <w:shd w:val="clear" w:color="auto" w:fill="auto"/>
            <w:noWrap/>
            <w:vAlign w:val="bottom"/>
            <w:hideMark/>
          </w:tcPr>
          <w:p w14:paraId="139270ED"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 </w:t>
            </w:r>
          </w:p>
        </w:tc>
        <w:tc>
          <w:tcPr>
            <w:tcW w:w="1562" w:type="pct"/>
            <w:tcBorders>
              <w:top w:val="nil"/>
              <w:left w:val="nil"/>
              <w:bottom w:val="single" w:sz="4" w:space="0" w:color="auto"/>
              <w:right w:val="single" w:sz="4" w:space="0" w:color="auto"/>
            </w:tcBorders>
            <w:shd w:val="clear" w:color="auto" w:fill="auto"/>
            <w:noWrap/>
            <w:vAlign w:val="bottom"/>
            <w:hideMark/>
          </w:tcPr>
          <w:p w14:paraId="7402FA9A" w14:textId="77777777" w:rsidR="00DB271B" w:rsidRPr="00105DEB" w:rsidRDefault="00DB271B" w:rsidP="00394FD8">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 </w:t>
            </w:r>
          </w:p>
        </w:tc>
      </w:tr>
    </w:tbl>
    <w:p w14:paraId="209DF686" w14:textId="77777777" w:rsidR="00DB271B" w:rsidRDefault="00DB271B" w:rsidP="00DB271B">
      <w:pPr>
        <w:pStyle w:val="Caption"/>
        <w:jc w:val="center"/>
        <w:rPr>
          <w:sz w:val="24"/>
          <w:szCs w:val="22"/>
        </w:rPr>
      </w:pPr>
    </w:p>
    <w:p w14:paraId="67072CF9" w14:textId="77777777" w:rsidR="00DB271B" w:rsidRPr="001A3461" w:rsidRDefault="00DB271B" w:rsidP="00DB271B">
      <w:pPr>
        <w:pStyle w:val="Caption"/>
        <w:jc w:val="center"/>
        <w:rPr>
          <w:sz w:val="24"/>
          <w:szCs w:val="22"/>
        </w:rPr>
      </w:pPr>
      <w:bookmarkStart w:id="45" w:name="_Toc156213884"/>
      <w:r w:rsidRPr="001A3461">
        <w:rPr>
          <w:sz w:val="24"/>
          <w:szCs w:val="22"/>
        </w:rPr>
        <w:t xml:space="preserve">Table </w:t>
      </w:r>
      <w:r w:rsidRPr="001A3461">
        <w:rPr>
          <w:sz w:val="24"/>
          <w:szCs w:val="22"/>
        </w:rPr>
        <w:fldChar w:fldCharType="begin"/>
      </w:r>
      <w:r w:rsidRPr="001A3461">
        <w:rPr>
          <w:sz w:val="24"/>
          <w:szCs w:val="22"/>
        </w:rPr>
        <w:instrText xml:space="preserve"> SEQ Table \* ARABIC </w:instrText>
      </w:r>
      <w:r w:rsidRPr="001A3461">
        <w:rPr>
          <w:sz w:val="24"/>
          <w:szCs w:val="22"/>
        </w:rPr>
        <w:fldChar w:fldCharType="separate"/>
      </w:r>
      <w:r>
        <w:rPr>
          <w:noProof/>
          <w:sz w:val="24"/>
          <w:szCs w:val="22"/>
        </w:rPr>
        <w:t>2</w:t>
      </w:r>
      <w:r w:rsidRPr="001A3461">
        <w:rPr>
          <w:sz w:val="24"/>
          <w:szCs w:val="22"/>
        </w:rPr>
        <w:fldChar w:fldCharType="end"/>
      </w:r>
      <w:r w:rsidRPr="001A3461">
        <w:rPr>
          <w:sz w:val="24"/>
          <w:szCs w:val="22"/>
        </w:rPr>
        <w:t xml:space="preserve"> Sprint table</w:t>
      </w:r>
      <w:bookmarkEnd w:id="45"/>
    </w:p>
    <w:p w14:paraId="5956BCCE" w14:textId="77777777" w:rsidR="00DB271B" w:rsidRDefault="00DB271B" w:rsidP="00AB0417">
      <w:pPr>
        <w:spacing w:line="480" w:lineRule="auto"/>
        <w:ind w:firstLine="720"/>
        <w:jc w:val="both"/>
      </w:pPr>
    </w:p>
    <w:p w14:paraId="1D24FC19" w14:textId="5AB7C17C" w:rsidR="007D1567" w:rsidRPr="001A1951" w:rsidRDefault="007D1567" w:rsidP="00C104A5">
      <w:pPr>
        <w:pStyle w:val="Heading2"/>
        <w:spacing w:after="240"/>
        <w:rPr>
          <w:szCs w:val="24"/>
        </w:rPr>
      </w:pPr>
      <w:bookmarkStart w:id="46" w:name="_Toc156213748"/>
      <w:r w:rsidRPr="001A1951">
        <w:rPr>
          <w:szCs w:val="24"/>
        </w:rPr>
        <w:t>Requirements Analysis</w:t>
      </w:r>
      <w:bookmarkEnd w:id="44"/>
      <w:bookmarkEnd w:id="46"/>
    </w:p>
    <w:p w14:paraId="04CF2CBA" w14:textId="236D2152" w:rsidR="00C156DA" w:rsidRPr="001A1951" w:rsidRDefault="00784A14" w:rsidP="00C104A5">
      <w:pPr>
        <w:pStyle w:val="Heading3"/>
        <w:spacing w:after="240"/>
        <w:ind w:left="720"/>
      </w:pPr>
      <w:bookmarkStart w:id="47" w:name="_Toc135911838"/>
      <w:bookmarkStart w:id="48" w:name="_Toc156213749"/>
      <w:r w:rsidRPr="001A1951">
        <w:t>Product Backlog</w:t>
      </w:r>
      <w:r w:rsidR="003E35EB" w:rsidRPr="001A1951">
        <w:t xml:space="preserve"> / </w:t>
      </w:r>
      <w:r w:rsidRPr="001A1951">
        <w:t>User Stories</w:t>
      </w:r>
      <w:bookmarkEnd w:id="47"/>
      <w:bookmarkEnd w:id="48"/>
    </w:p>
    <w:tbl>
      <w:tblPr>
        <w:tblW w:w="9887" w:type="dxa"/>
        <w:tblInd w:w="-5" w:type="dxa"/>
        <w:tblCellMar>
          <w:top w:w="15" w:type="dxa"/>
          <w:bottom w:w="15" w:type="dxa"/>
        </w:tblCellMar>
        <w:tblLook w:val="04A0" w:firstRow="1" w:lastRow="0" w:firstColumn="1" w:lastColumn="0" w:noHBand="0" w:noVBand="1"/>
      </w:tblPr>
      <w:tblGrid>
        <w:gridCol w:w="510"/>
        <w:gridCol w:w="1560"/>
        <w:gridCol w:w="2685"/>
        <w:gridCol w:w="2411"/>
        <w:gridCol w:w="915"/>
        <w:gridCol w:w="841"/>
        <w:gridCol w:w="926"/>
        <w:gridCol w:w="39"/>
      </w:tblGrid>
      <w:tr w:rsidR="00E54A13" w:rsidRPr="00E54A13" w14:paraId="14B8B87F" w14:textId="77777777" w:rsidTr="7F45A552">
        <w:trPr>
          <w:trHeight w:val="285"/>
        </w:trPr>
        <w:tc>
          <w:tcPr>
            <w:tcW w:w="9887" w:type="dxa"/>
            <w:gridSpan w:val="8"/>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hideMark/>
          </w:tcPr>
          <w:p w14:paraId="09E797D7" w14:textId="77777777" w:rsidR="00E54A13" w:rsidRPr="00E54A13" w:rsidRDefault="00E54A13" w:rsidP="00E73852">
            <w:pPr>
              <w:jc w:val="center"/>
            </w:pPr>
            <w:r w:rsidRPr="00E54A13">
              <w:t>Product Backlog</w:t>
            </w:r>
          </w:p>
        </w:tc>
      </w:tr>
      <w:tr w:rsidR="00E54A13" w:rsidRPr="00E54A13" w14:paraId="0E619E25" w14:textId="77777777" w:rsidTr="7F45A552">
        <w:trPr>
          <w:gridAfter w:val="1"/>
          <w:wAfter w:w="39" w:type="dxa"/>
          <w:trHeight w:val="285"/>
        </w:trPr>
        <w:tc>
          <w:tcPr>
            <w:tcW w:w="510" w:type="dxa"/>
            <w:tcBorders>
              <w:top w:val="single" w:sz="4" w:space="0" w:color="auto"/>
              <w:left w:val="single" w:sz="4" w:space="0" w:color="auto"/>
              <w:bottom w:val="single" w:sz="4" w:space="0" w:color="auto"/>
              <w:right w:val="single" w:sz="4" w:space="0" w:color="auto"/>
            </w:tcBorders>
            <w:noWrap/>
            <w:vAlign w:val="center"/>
            <w:hideMark/>
          </w:tcPr>
          <w:p w14:paraId="0D8AAC1E" w14:textId="77777777" w:rsidR="00E54A13" w:rsidRPr="00E54A13" w:rsidRDefault="00E54A13" w:rsidP="00E54A13">
            <w:r w:rsidRPr="00E54A13">
              <w:t>ID</w:t>
            </w:r>
          </w:p>
        </w:tc>
        <w:tc>
          <w:tcPr>
            <w:tcW w:w="1560" w:type="dxa"/>
            <w:tcBorders>
              <w:top w:val="single" w:sz="4" w:space="0" w:color="auto"/>
              <w:left w:val="single" w:sz="4" w:space="0" w:color="auto"/>
              <w:bottom w:val="single" w:sz="4" w:space="0" w:color="auto"/>
              <w:right w:val="single" w:sz="4" w:space="0" w:color="auto"/>
            </w:tcBorders>
            <w:noWrap/>
            <w:vAlign w:val="center"/>
            <w:hideMark/>
          </w:tcPr>
          <w:p w14:paraId="1BF9B56C" w14:textId="77777777" w:rsidR="00E54A13" w:rsidRPr="00E54A13" w:rsidRDefault="00E54A13" w:rsidP="00E54A13">
            <w:r w:rsidRPr="00E54A13">
              <w:t>As a…</w:t>
            </w:r>
          </w:p>
        </w:tc>
        <w:tc>
          <w:tcPr>
            <w:tcW w:w="2685" w:type="dxa"/>
            <w:tcBorders>
              <w:top w:val="single" w:sz="4" w:space="0" w:color="auto"/>
              <w:left w:val="single" w:sz="4" w:space="0" w:color="auto"/>
              <w:bottom w:val="single" w:sz="4" w:space="0" w:color="auto"/>
              <w:right w:val="single" w:sz="4" w:space="0" w:color="auto"/>
            </w:tcBorders>
            <w:vAlign w:val="center"/>
            <w:hideMark/>
          </w:tcPr>
          <w:p w14:paraId="55B19E64" w14:textId="77777777" w:rsidR="00E54A13" w:rsidRPr="00E54A13" w:rsidRDefault="00E54A13" w:rsidP="00E54A13">
            <w:r w:rsidRPr="00E54A13">
              <w:t>I want to be able to…</w:t>
            </w:r>
          </w:p>
        </w:tc>
        <w:tc>
          <w:tcPr>
            <w:tcW w:w="2411" w:type="dxa"/>
            <w:tcBorders>
              <w:top w:val="single" w:sz="4" w:space="0" w:color="auto"/>
              <w:left w:val="single" w:sz="4" w:space="0" w:color="auto"/>
              <w:bottom w:val="single" w:sz="4" w:space="0" w:color="auto"/>
              <w:right w:val="single" w:sz="4" w:space="0" w:color="auto"/>
            </w:tcBorders>
            <w:noWrap/>
            <w:vAlign w:val="center"/>
            <w:hideMark/>
          </w:tcPr>
          <w:p w14:paraId="1A1637F9" w14:textId="77777777" w:rsidR="00E54A13" w:rsidRPr="00E54A13" w:rsidRDefault="00E54A13" w:rsidP="00E54A13">
            <w:r w:rsidRPr="00E54A13">
              <w:t>So that…</w:t>
            </w:r>
          </w:p>
        </w:tc>
        <w:tc>
          <w:tcPr>
            <w:tcW w:w="915" w:type="dxa"/>
            <w:tcBorders>
              <w:top w:val="single" w:sz="4" w:space="0" w:color="auto"/>
              <w:left w:val="single" w:sz="4" w:space="0" w:color="auto"/>
              <w:bottom w:val="single" w:sz="4" w:space="0" w:color="auto"/>
              <w:right w:val="single" w:sz="4" w:space="0" w:color="auto"/>
            </w:tcBorders>
            <w:noWrap/>
            <w:vAlign w:val="center"/>
            <w:hideMark/>
          </w:tcPr>
          <w:p w14:paraId="616E1689" w14:textId="77777777" w:rsidR="00E54A13" w:rsidRPr="00E54A13" w:rsidRDefault="00E54A13" w:rsidP="00E54A13">
            <w:r w:rsidRPr="00E54A13">
              <w:t>Priority</w:t>
            </w:r>
          </w:p>
        </w:tc>
        <w:tc>
          <w:tcPr>
            <w:tcW w:w="841" w:type="dxa"/>
            <w:tcBorders>
              <w:top w:val="single" w:sz="4" w:space="0" w:color="auto"/>
              <w:left w:val="single" w:sz="4" w:space="0" w:color="auto"/>
              <w:bottom w:val="single" w:sz="4" w:space="0" w:color="auto"/>
              <w:right w:val="single" w:sz="4" w:space="0" w:color="auto"/>
            </w:tcBorders>
            <w:noWrap/>
            <w:vAlign w:val="center"/>
            <w:hideMark/>
          </w:tcPr>
          <w:p w14:paraId="57635FC2" w14:textId="77777777" w:rsidR="00E54A13" w:rsidRPr="00E54A13" w:rsidRDefault="00E54A13" w:rsidP="00E54A13">
            <w:r w:rsidRPr="00E54A13">
              <w:t>Sprint</w:t>
            </w:r>
          </w:p>
        </w:tc>
        <w:tc>
          <w:tcPr>
            <w:tcW w:w="926" w:type="dxa"/>
            <w:tcBorders>
              <w:top w:val="single" w:sz="4" w:space="0" w:color="auto"/>
              <w:left w:val="single" w:sz="4" w:space="0" w:color="auto"/>
              <w:bottom w:val="single" w:sz="4" w:space="0" w:color="auto"/>
              <w:right w:val="single" w:sz="4" w:space="0" w:color="auto"/>
            </w:tcBorders>
            <w:noWrap/>
            <w:vAlign w:val="center"/>
            <w:hideMark/>
          </w:tcPr>
          <w:p w14:paraId="1A5D7516" w14:textId="77777777" w:rsidR="00E54A13" w:rsidRPr="00E54A13" w:rsidRDefault="00E54A13" w:rsidP="00E54A13">
            <w:r w:rsidRPr="00E54A13">
              <w:t>Status</w:t>
            </w:r>
          </w:p>
        </w:tc>
      </w:tr>
      <w:tr w:rsidR="00E54A13" w:rsidRPr="00E54A13" w14:paraId="1F2D47D6" w14:textId="77777777" w:rsidTr="7F45A552">
        <w:trPr>
          <w:gridAfter w:val="1"/>
          <w:wAfter w:w="39" w:type="dxa"/>
          <w:trHeight w:val="285"/>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51FC9A0D" w14:textId="77777777" w:rsidR="00E54A13" w:rsidRPr="00E54A13" w:rsidRDefault="00E54A13" w:rsidP="00E54A13">
            <w:r w:rsidRPr="00E54A13">
              <w:t>1</w:t>
            </w:r>
          </w:p>
        </w:tc>
        <w:tc>
          <w:tcPr>
            <w:tcW w:w="1560" w:type="dxa"/>
            <w:tcBorders>
              <w:top w:val="single" w:sz="4" w:space="0" w:color="auto"/>
              <w:left w:val="single" w:sz="4" w:space="0" w:color="auto"/>
              <w:bottom w:val="single" w:sz="4" w:space="0" w:color="auto"/>
              <w:right w:val="single" w:sz="4" w:space="0" w:color="auto"/>
            </w:tcBorders>
            <w:vAlign w:val="bottom"/>
            <w:hideMark/>
          </w:tcPr>
          <w:p w14:paraId="62AECFCB" w14:textId="77777777" w:rsidR="00E54A13" w:rsidRPr="00E54A13" w:rsidRDefault="00E54A13" w:rsidP="00E54A13">
            <w:r w:rsidRPr="00E54A13">
              <w:t>User</w:t>
            </w:r>
          </w:p>
        </w:tc>
        <w:tc>
          <w:tcPr>
            <w:tcW w:w="2685" w:type="dxa"/>
            <w:tcBorders>
              <w:top w:val="single" w:sz="4" w:space="0" w:color="auto"/>
              <w:left w:val="single" w:sz="4" w:space="0" w:color="auto"/>
              <w:bottom w:val="single" w:sz="4" w:space="0" w:color="auto"/>
              <w:right w:val="single" w:sz="4" w:space="0" w:color="auto"/>
            </w:tcBorders>
            <w:vAlign w:val="bottom"/>
            <w:hideMark/>
          </w:tcPr>
          <w:p w14:paraId="67668E3D" w14:textId="77777777" w:rsidR="00E54A13" w:rsidRPr="00E54A13" w:rsidRDefault="00E54A13" w:rsidP="00E54A13">
            <w:r w:rsidRPr="00E54A13">
              <w:t>log in with my APC account</w:t>
            </w:r>
          </w:p>
        </w:tc>
        <w:tc>
          <w:tcPr>
            <w:tcW w:w="2411" w:type="dxa"/>
            <w:tcBorders>
              <w:top w:val="single" w:sz="4" w:space="0" w:color="auto"/>
              <w:left w:val="single" w:sz="4" w:space="0" w:color="auto"/>
              <w:bottom w:val="single" w:sz="4" w:space="0" w:color="auto"/>
              <w:right w:val="single" w:sz="4" w:space="0" w:color="auto"/>
            </w:tcBorders>
            <w:vAlign w:val="bottom"/>
            <w:hideMark/>
          </w:tcPr>
          <w:p w14:paraId="646B9EC9" w14:textId="77777777" w:rsidR="00E54A13" w:rsidRPr="00E54A13" w:rsidRDefault="00E54A13" w:rsidP="00E54A13">
            <w:r w:rsidRPr="00E54A13">
              <w:t>access the repository</w:t>
            </w:r>
          </w:p>
        </w:tc>
        <w:tc>
          <w:tcPr>
            <w:tcW w:w="915" w:type="dxa"/>
            <w:tcBorders>
              <w:top w:val="single" w:sz="4" w:space="0" w:color="auto"/>
              <w:left w:val="single" w:sz="4" w:space="0" w:color="auto"/>
              <w:bottom w:val="single" w:sz="4" w:space="0" w:color="auto"/>
              <w:right w:val="single" w:sz="4" w:space="0" w:color="auto"/>
            </w:tcBorders>
            <w:vAlign w:val="bottom"/>
            <w:hideMark/>
          </w:tcPr>
          <w:p w14:paraId="0FB7830D"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0E2B5122" w14:textId="77777777" w:rsidR="00E54A13" w:rsidRPr="00E54A13" w:rsidRDefault="00E54A13" w:rsidP="00E73852">
            <w:pPr>
              <w:jc w:val="center"/>
            </w:pPr>
            <w:r w:rsidRPr="00E54A13">
              <w:t>2</w:t>
            </w:r>
          </w:p>
        </w:tc>
        <w:tc>
          <w:tcPr>
            <w:tcW w:w="926" w:type="dxa"/>
            <w:tcBorders>
              <w:top w:val="single" w:sz="4" w:space="0" w:color="auto"/>
              <w:left w:val="single" w:sz="4" w:space="0" w:color="auto"/>
              <w:bottom w:val="single" w:sz="4" w:space="0" w:color="auto"/>
              <w:right w:val="single" w:sz="4" w:space="0" w:color="auto"/>
            </w:tcBorders>
            <w:vAlign w:val="bottom"/>
            <w:hideMark/>
          </w:tcPr>
          <w:p w14:paraId="2ED43CCD" w14:textId="77777777" w:rsidR="00E54A13" w:rsidRPr="00E54A13" w:rsidRDefault="00E54A13" w:rsidP="00E73852">
            <w:pPr>
              <w:jc w:val="center"/>
            </w:pPr>
            <w:r w:rsidRPr="00E54A13">
              <w:t>Started</w:t>
            </w:r>
          </w:p>
        </w:tc>
      </w:tr>
      <w:tr w:rsidR="00E54A13" w:rsidRPr="00E54A13" w14:paraId="4DDB58EA" w14:textId="77777777" w:rsidTr="7F45A552">
        <w:trPr>
          <w:gridAfter w:val="1"/>
          <w:wAfter w:w="39" w:type="dxa"/>
          <w:trHeight w:val="285"/>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27299B89" w14:textId="77777777" w:rsidR="00E54A13" w:rsidRPr="00E54A13" w:rsidRDefault="00E54A13" w:rsidP="00E54A13">
            <w:r w:rsidRPr="00E54A13">
              <w:t>3</w:t>
            </w:r>
          </w:p>
        </w:tc>
        <w:tc>
          <w:tcPr>
            <w:tcW w:w="1560" w:type="dxa"/>
            <w:tcBorders>
              <w:top w:val="single" w:sz="4" w:space="0" w:color="auto"/>
              <w:left w:val="single" w:sz="4" w:space="0" w:color="auto"/>
              <w:bottom w:val="single" w:sz="4" w:space="0" w:color="auto"/>
              <w:right w:val="single" w:sz="4" w:space="0" w:color="auto"/>
            </w:tcBorders>
            <w:vAlign w:val="bottom"/>
            <w:hideMark/>
          </w:tcPr>
          <w:p w14:paraId="0240927E" w14:textId="77777777" w:rsidR="00E54A13" w:rsidRPr="00E54A13" w:rsidRDefault="00E54A13" w:rsidP="00E54A13">
            <w:r w:rsidRPr="00E54A13">
              <w:t>Student</w:t>
            </w:r>
          </w:p>
        </w:tc>
        <w:tc>
          <w:tcPr>
            <w:tcW w:w="2685" w:type="dxa"/>
            <w:tcBorders>
              <w:top w:val="single" w:sz="4" w:space="0" w:color="auto"/>
              <w:left w:val="single" w:sz="4" w:space="0" w:color="auto"/>
              <w:bottom w:val="single" w:sz="4" w:space="0" w:color="auto"/>
              <w:right w:val="single" w:sz="4" w:space="0" w:color="auto"/>
            </w:tcBorders>
            <w:vAlign w:val="bottom"/>
            <w:hideMark/>
          </w:tcPr>
          <w:p w14:paraId="02409656" w14:textId="77777777" w:rsidR="00E54A13" w:rsidRPr="00E54A13" w:rsidRDefault="00E54A13" w:rsidP="00E54A13">
            <w:r w:rsidRPr="00E54A13">
              <w:t>submit the drafts of my research papers</w:t>
            </w:r>
          </w:p>
        </w:tc>
        <w:tc>
          <w:tcPr>
            <w:tcW w:w="2411" w:type="dxa"/>
            <w:tcBorders>
              <w:top w:val="single" w:sz="4" w:space="0" w:color="auto"/>
              <w:left w:val="single" w:sz="4" w:space="0" w:color="auto"/>
              <w:bottom w:val="single" w:sz="4" w:space="0" w:color="auto"/>
              <w:right w:val="single" w:sz="4" w:space="0" w:color="auto"/>
            </w:tcBorders>
            <w:vAlign w:val="bottom"/>
            <w:hideMark/>
          </w:tcPr>
          <w:p w14:paraId="02D41B51" w14:textId="77777777" w:rsidR="00E54A13" w:rsidRPr="00E54A13" w:rsidRDefault="00E54A13" w:rsidP="00E54A13">
            <w:r w:rsidRPr="00E54A13">
              <w:t>my professor can access it for checking</w:t>
            </w:r>
          </w:p>
        </w:tc>
        <w:tc>
          <w:tcPr>
            <w:tcW w:w="915" w:type="dxa"/>
            <w:tcBorders>
              <w:top w:val="single" w:sz="4" w:space="0" w:color="auto"/>
              <w:left w:val="single" w:sz="4" w:space="0" w:color="auto"/>
              <w:bottom w:val="single" w:sz="4" w:space="0" w:color="auto"/>
              <w:right w:val="single" w:sz="4" w:space="0" w:color="auto"/>
            </w:tcBorders>
            <w:vAlign w:val="bottom"/>
            <w:hideMark/>
          </w:tcPr>
          <w:p w14:paraId="1E28B423"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1A935A08" w14:textId="77777777" w:rsidR="00E54A13" w:rsidRPr="00E54A13" w:rsidRDefault="00E54A13" w:rsidP="00E73852">
            <w:pPr>
              <w:jc w:val="center"/>
            </w:pPr>
            <w:r w:rsidRPr="00E54A13">
              <w:t>2</w:t>
            </w:r>
          </w:p>
        </w:tc>
        <w:tc>
          <w:tcPr>
            <w:tcW w:w="926" w:type="dxa"/>
            <w:tcBorders>
              <w:top w:val="single" w:sz="4" w:space="0" w:color="auto"/>
              <w:left w:val="single" w:sz="4" w:space="0" w:color="auto"/>
              <w:bottom w:val="single" w:sz="4" w:space="0" w:color="auto"/>
              <w:right w:val="single" w:sz="4" w:space="0" w:color="auto"/>
            </w:tcBorders>
            <w:vAlign w:val="bottom"/>
            <w:hideMark/>
          </w:tcPr>
          <w:p w14:paraId="21F1A1DD" w14:textId="77777777" w:rsidR="00E54A13" w:rsidRPr="00E54A13" w:rsidRDefault="00E54A13" w:rsidP="00E73852">
            <w:pPr>
              <w:jc w:val="center"/>
            </w:pPr>
            <w:r w:rsidRPr="00E54A13">
              <w:t>Started</w:t>
            </w:r>
          </w:p>
        </w:tc>
      </w:tr>
      <w:tr w:rsidR="00E54A13" w:rsidRPr="00E54A13" w14:paraId="15D81698" w14:textId="77777777" w:rsidTr="7F45A552">
        <w:trPr>
          <w:gridAfter w:val="1"/>
          <w:wAfter w:w="39" w:type="dxa"/>
          <w:trHeight w:val="285"/>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72EEDEFC" w14:textId="77777777" w:rsidR="00E54A13" w:rsidRPr="00E54A13" w:rsidRDefault="00E54A13" w:rsidP="00E54A13">
            <w:r w:rsidRPr="00E54A13">
              <w:t>4</w:t>
            </w:r>
          </w:p>
        </w:tc>
        <w:tc>
          <w:tcPr>
            <w:tcW w:w="1560" w:type="dxa"/>
            <w:tcBorders>
              <w:top w:val="single" w:sz="4" w:space="0" w:color="auto"/>
              <w:left w:val="single" w:sz="4" w:space="0" w:color="auto"/>
              <w:bottom w:val="single" w:sz="4" w:space="0" w:color="auto"/>
              <w:right w:val="single" w:sz="4" w:space="0" w:color="auto"/>
            </w:tcBorders>
            <w:vAlign w:val="bottom"/>
            <w:hideMark/>
          </w:tcPr>
          <w:p w14:paraId="50ED6720" w14:textId="77777777" w:rsidR="00E54A13" w:rsidRPr="00E54A13" w:rsidRDefault="00E54A13" w:rsidP="00E54A13">
            <w:r w:rsidRPr="00E54A13">
              <w:t>Student</w:t>
            </w:r>
          </w:p>
        </w:tc>
        <w:tc>
          <w:tcPr>
            <w:tcW w:w="2685" w:type="dxa"/>
            <w:tcBorders>
              <w:top w:val="single" w:sz="4" w:space="0" w:color="auto"/>
              <w:left w:val="single" w:sz="4" w:space="0" w:color="auto"/>
              <w:bottom w:val="single" w:sz="4" w:space="0" w:color="auto"/>
              <w:right w:val="single" w:sz="4" w:space="0" w:color="auto"/>
            </w:tcBorders>
            <w:vAlign w:val="bottom"/>
            <w:hideMark/>
          </w:tcPr>
          <w:p w14:paraId="3E9A20F3" w14:textId="77777777" w:rsidR="00E54A13" w:rsidRPr="00E54A13" w:rsidRDefault="00E54A13" w:rsidP="00E54A13">
            <w:r w:rsidRPr="00E54A13">
              <w:t>see all my own submissions and their statuses</w:t>
            </w:r>
          </w:p>
        </w:tc>
        <w:tc>
          <w:tcPr>
            <w:tcW w:w="2411" w:type="dxa"/>
            <w:tcBorders>
              <w:top w:val="single" w:sz="4" w:space="0" w:color="auto"/>
              <w:left w:val="single" w:sz="4" w:space="0" w:color="auto"/>
              <w:bottom w:val="single" w:sz="4" w:space="0" w:color="auto"/>
              <w:right w:val="single" w:sz="4" w:space="0" w:color="auto"/>
            </w:tcBorders>
            <w:vAlign w:val="bottom"/>
            <w:hideMark/>
          </w:tcPr>
          <w:p w14:paraId="39EEDA74" w14:textId="77777777" w:rsidR="00E54A13" w:rsidRPr="00E54A13" w:rsidRDefault="00E54A13" w:rsidP="00E54A13">
            <w:r w:rsidRPr="00E54A13">
              <w:t>keep track of all my works and progress</w:t>
            </w:r>
          </w:p>
        </w:tc>
        <w:tc>
          <w:tcPr>
            <w:tcW w:w="915" w:type="dxa"/>
            <w:tcBorders>
              <w:top w:val="single" w:sz="4" w:space="0" w:color="auto"/>
              <w:left w:val="single" w:sz="4" w:space="0" w:color="auto"/>
              <w:bottom w:val="single" w:sz="4" w:space="0" w:color="auto"/>
              <w:right w:val="single" w:sz="4" w:space="0" w:color="auto"/>
            </w:tcBorders>
            <w:vAlign w:val="bottom"/>
            <w:hideMark/>
          </w:tcPr>
          <w:p w14:paraId="1B3F5542"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67B67288" w14:textId="77777777" w:rsidR="00E54A13" w:rsidRPr="00E54A13" w:rsidRDefault="00E54A13" w:rsidP="00E73852">
            <w:pPr>
              <w:jc w:val="center"/>
            </w:pPr>
            <w:r w:rsidRPr="00E54A13">
              <w:t>2</w:t>
            </w:r>
          </w:p>
        </w:tc>
        <w:tc>
          <w:tcPr>
            <w:tcW w:w="926" w:type="dxa"/>
            <w:tcBorders>
              <w:top w:val="single" w:sz="4" w:space="0" w:color="auto"/>
              <w:left w:val="single" w:sz="4" w:space="0" w:color="auto"/>
              <w:bottom w:val="single" w:sz="4" w:space="0" w:color="auto"/>
              <w:right w:val="single" w:sz="4" w:space="0" w:color="auto"/>
            </w:tcBorders>
            <w:vAlign w:val="bottom"/>
            <w:hideMark/>
          </w:tcPr>
          <w:p w14:paraId="5D54B607" w14:textId="77777777" w:rsidR="00E54A13" w:rsidRPr="00E54A13" w:rsidRDefault="00E54A13" w:rsidP="00E73852">
            <w:pPr>
              <w:jc w:val="center"/>
            </w:pPr>
            <w:r w:rsidRPr="00E54A13">
              <w:t>Started</w:t>
            </w:r>
          </w:p>
        </w:tc>
      </w:tr>
      <w:tr w:rsidR="00E54A13" w:rsidRPr="00E54A13" w14:paraId="72D856ED" w14:textId="77777777" w:rsidTr="7F45A552">
        <w:trPr>
          <w:gridAfter w:val="1"/>
          <w:wAfter w:w="39" w:type="dxa"/>
          <w:trHeight w:val="300"/>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1DE775DA" w14:textId="77777777" w:rsidR="00E54A13" w:rsidRPr="00E54A13" w:rsidRDefault="00E54A13" w:rsidP="00E54A13">
            <w:r w:rsidRPr="00E54A13">
              <w:t>6</w:t>
            </w:r>
          </w:p>
        </w:tc>
        <w:tc>
          <w:tcPr>
            <w:tcW w:w="1560" w:type="dxa"/>
            <w:tcBorders>
              <w:top w:val="single" w:sz="4" w:space="0" w:color="auto"/>
              <w:left w:val="single" w:sz="4" w:space="0" w:color="auto"/>
              <w:bottom w:val="single" w:sz="4" w:space="0" w:color="auto"/>
              <w:right w:val="single" w:sz="4" w:space="0" w:color="auto"/>
            </w:tcBorders>
            <w:vAlign w:val="bottom"/>
            <w:hideMark/>
          </w:tcPr>
          <w:p w14:paraId="53A0DB40" w14:textId="77777777" w:rsidR="00E54A13" w:rsidRPr="00E54A13" w:rsidRDefault="00E54A13" w:rsidP="00E54A13">
            <w:r w:rsidRPr="00E54A13">
              <w:t>Professor</w:t>
            </w:r>
          </w:p>
        </w:tc>
        <w:tc>
          <w:tcPr>
            <w:tcW w:w="2685" w:type="dxa"/>
            <w:tcBorders>
              <w:top w:val="single" w:sz="4" w:space="0" w:color="auto"/>
              <w:left w:val="single" w:sz="4" w:space="0" w:color="auto"/>
              <w:bottom w:val="single" w:sz="4" w:space="0" w:color="auto"/>
              <w:right w:val="single" w:sz="4" w:space="0" w:color="auto"/>
            </w:tcBorders>
            <w:vAlign w:val="bottom"/>
            <w:hideMark/>
          </w:tcPr>
          <w:p w14:paraId="5D0802C9" w14:textId="77777777" w:rsidR="00E54A13" w:rsidRPr="00E54A13" w:rsidRDefault="00E54A13" w:rsidP="00E54A13">
            <w:r w:rsidRPr="00E54A13">
              <w:t>see my students’ submissions</w:t>
            </w:r>
          </w:p>
        </w:tc>
        <w:tc>
          <w:tcPr>
            <w:tcW w:w="2411" w:type="dxa"/>
            <w:tcBorders>
              <w:top w:val="single" w:sz="4" w:space="0" w:color="auto"/>
              <w:left w:val="single" w:sz="4" w:space="0" w:color="auto"/>
              <w:bottom w:val="single" w:sz="4" w:space="0" w:color="auto"/>
              <w:right w:val="single" w:sz="4" w:space="0" w:color="auto"/>
            </w:tcBorders>
            <w:vAlign w:val="bottom"/>
            <w:hideMark/>
          </w:tcPr>
          <w:p w14:paraId="175FBF60" w14:textId="77777777" w:rsidR="00E54A13" w:rsidRPr="00E54A13" w:rsidRDefault="00E54A13" w:rsidP="00E54A13">
            <w:r w:rsidRPr="00E54A13">
              <w:t>I can check on their progress</w:t>
            </w:r>
          </w:p>
        </w:tc>
        <w:tc>
          <w:tcPr>
            <w:tcW w:w="915" w:type="dxa"/>
            <w:tcBorders>
              <w:top w:val="single" w:sz="4" w:space="0" w:color="auto"/>
              <w:left w:val="single" w:sz="4" w:space="0" w:color="auto"/>
              <w:bottom w:val="single" w:sz="4" w:space="0" w:color="auto"/>
              <w:right w:val="single" w:sz="4" w:space="0" w:color="auto"/>
            </w:tcBorders>
            <w:vAlign w:val="bottom"/>
            <w:hideMark/>
          </w:tcPr>
          <w:p w14:paraId="4F3D7DFF"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05177B5A" w14:textId="77777777" w:rsidR="00E54A13" w:rsidRPr="00E54A13" w:rsidRDefault="00E54A13" w:rsidP="00E73852">
            <w:pPr>
              <w:jc w:val="center"/>
            </w:pPr>
            <w:r w:rsidRPr="00E54A13">
              <w:t>2</w:t>
            </w:r>
          </w:p>
        </w:tc>
        <w:tc>
          <w:tcPr>
            <w:tcW w:w="926" w:type="dxa"/>
            <w:tcBorders>
              <w:top w:val="single" w:sz="4" w:space="0" w:color="auto"/>
              <w:left w:val="single" w:sz="4" w:space="0" w:color="auto"/>
              <w:bottom w:val="single" w:sz="4" w:space="0" w:color="auto"/>
              <w:right w:val="single" w:sz="4" w:space="0" w:color="auto"/>
            </w:tcBorders>
            <w:vAlign w:val="bottom"/>
            <w:hideMark/>
          </w:tcPr>
          <w:p w14:paraId="70E3EBC2" w14:textId="77777777" w:rsidR="00E54A13" w:rsidRPr="00E54A13" w:rsidRDefault="00E54A13" w:rsidP="00E73852">
            <w:pPr>
              <w:jc w:val="center"/>
            </w:pPr>
            <w:r w:rsidRPr="00E54A13">
              <w:t>Started</w:t>
            </w:r>
          </w:p>
        </w:tc>
      </w:tr>
      <w:tr w:rsidR="00E54A13" w:rsidRPr="00E54A13" w14:paraId="3FA0FA03" w14:textId="77777777" w:rsidTr="7F45A552">
        <w:trPr>
          <w:gridAfter w:val="1"/>
          <w:wAfter w:w="39" w:type="dxa"/>
          <w:trHeight w:val="285"/>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708BC033" w14:textId="77777777" w:rsidR="00E54A13" w:rsidRPr="00E54A13" w:rsidRDefault="00E54A13" w:rsidP="00E54A13">
            <w:r w:rsidRPr="00E54A13">
              <w:t>7</w:t>
            </w:r>
          </w:p>
        </w:tc>
        <w:tc>
          <w:tcPr>
            <w:tcW w:w="1560" w:type="dxa"/>
            <w:tcBorders>
              <w:top w:val="single" w:sz="4" w:space="0" w:color="auto"/>
              <w:left w:val="single" w:sz="4" w:space="0" w:color="auto"/>
              <w:bottom w:val="single" w:sz="4" w:space="0" w:color="auto"/>
              <w:right w:val="single" w:sz="4" w:space="0" w:color="auto"/>
            </w:tcBorders>
            <w:vAlign w:val="bottom"/>
            <w:hideMark/>
          </w:tcPr>
          <w:p w14:paraId="3C595957" w14:textId="77777777" w:rsidR="00E54A13" w:rsidRPr="00E54A13" w:rsidRDefault="00E54A13" w:rsidP="00E54A13">
            <w:r w:rsidRPr="00E54A13">
              <w:t>Professor</w:t>
            </w:r>
          </w:p>
        </w:tc>
        <w:tc>
          <w:tcPr>
            <w:tcW w:w="2685" w:type="dxa"/>
            <w:tcBorders>
              <w:top w:val="single" w:sz="4" w:space="0" w:color="auto"/>
              <w:left w:val="single" w:sz="4" w:space="0" w:color="auto"/>
              <w:bottom w:val="single" w:sz="4" w:space="0" w:color="auto"/>
              <w:right w:val="single" w:sz="4" w:space="0" w:color="auto"/>
            </w:tcBorders>
            <w:vAlign w:val="bottom"/>
            <w:hideMark/>
          </w:tcPr>
          <w:p w14:paraId="4AC53F56" w14:textId="77777777" w:rsidR="00E54A13" w:rsidRPr="00E54A13" w:rsidRDefault="00E54A13" w:rsidP="00E54A13">
            <w:r w:rsidRPr="00E54A13">
              <w:t>approve my students’ submissions</w:t>
            </w:r>
          </w:p>
        </w:tc>
        <w:tc>
          <w:tcPr>
            <w:tcW w:w="2411" w:type="dxa"/>
            <w:tcBorders>
              <w:top w:val="single" w:sz="4" w:space="0" w:color="auto"/>
              <w:left w:val="single" w:sz="4" w:space="0" w:color="auto"/>
              <w:bottom w:val="single" w:sz="4" w:space="0" w:color="auto"/>
              <w:right w:val="single" w:sz="4" w:space="0" w:color="auto"/>
            </w:tcBorders>
            <w:vAlign w:val="bottom"/>
            <w:hideMark/>
          </w:tcPr>
          <w:p w14:paraId="0C1BB331" w14:textId="77777777" w:rsidR="00E54A13" w:rsidRPr="00E54A13" w:rsidRDefault="00E54A13" w:rsidP="00E54A13">
            <w:r w:rsidRPr="00E54A13">
              <w:t>they will be forwarded to the library</w:t>
            </w:r>
          </w:p>
        </w:tc>
        <w:tc>
          <w:tcPr>
            <w:tcW w:w="915" w:type="dxa"/>
            <w:tcBorders>
              <w:top w:val="single" w:sz="4" w:space="0" w:color="auto"/>
              <w:left w:val="single" w:sz="4" w:space="0" w:color="auto"/>
              <w:bottom w:val="single" w:sz="4" w:space="0" w:color="auto"/>
              <w:right w:val="single" w:sz="4" w:space="0" w:color="auto"/>
            </w:tcBorders>
            <w:vAlign w:val="bottom"/>
            <w:hideMark/>
          </w:tcPr>
          <w:p w14:paraId="1DB61653"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6D83387B" w14:textId="77777777" w:rsidR="00E54A13" w:rsidRPr="00E54A13" w:rsidRDefault="00E54A13" w:rsidP="00E73852">
            <w:pPr>
              <w:jc w:val="center"/>
            </w:pPr>
            <w:r w:rsidRPr="00E54A13">
              <w:t>3</w:t>
            </w:r>
          </w:p>
        </w:tc>
        <w:tc>
          <w:tcPr>
            <w:tcW w:w="926" w:type="dxa"/>
            <w:tcBorders>
              <w:top w:val="single" w:sz="4" w:space="0" w:color="auto"/>
              <w:left w:val="single" w:sz="4" w:space="0" w:color="auto"/>
              <w:bottom w:val="single" w:sz="4" w:space="0" w:color="auto"/>
              <w:right w:val="single" w:sz="4" w:space="0" w:color="auto"/>
            </w:tcBorders>
            <w:vAlign w:val="bottom"/>
            <w:hideMark/>
          </w:tcPr>
          <w:p w14:paraId="5E1AA7B7" w14:textId="77777777" w:rsidR="00E54A13" w:rsidRPr="00E54A13" w:rsidRDefault="00E54A13" w:rsidP="00E73852">
            <w:pPr>
              <w:jc w:val="center"/>
            </w:pPr>
            <w:r w:rsidRPr="00E54A13">
              <w:t>not started</w:t>
            </w:r>
          </w:p>
        </w:tc>
      </w:tr>
      <w:tr w:rsidR="00E54A13" w:rsidRPr="00E54A13" w14:paraId="1B79D98C" w14:textId="77777777" w:rsidTr="7F45A552">
        <w:trPr>
          <w:gridAfter w:val="1"/>
          <w:wAfter w:w="39" w:type="dxa"/>
          <w:trHeight w:val="285"/>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1DA41976" w14:textId="77777777" w:rsidR="00E54A13" w:rsidRPr="00E54A13" w:rsidRDefault="00E54A13" w:rsidP="00E54A13">
            <w:r w:rsidRPr="00E54A13">
              <w:t>8</w:t>
            </w:r>
          </w:p>
        </w:tc>
        <w:tc>
          <w:tcPr>
            <w:tcW w:w="1560" w:type="dxa"/>
            <w:tcBorders>
              <w:top w:val="single" w:sz="4" w:space="0" w:color="auto"/>
              <w:left w:val="single" w:sz="4" w:space="0" w:color="auto"/>
              <w:bottom w:val="single" w:sz="4" w:space="0" w:color="auto"/>
              <w:right w:val="single" w:sz="4" w:space="0" w:color="auto"/>
            </w:tcBorders>
            <w:vAlign w:val="bottom"/>
            <w:hideMark/>
          </w:tcPr>
          <w:p w14:paraId="3B718B93" w14:textId="77777777" w:rsidR="00E54A13" w:rsidRPr="00E54A13" w:rsidRDefault="00E54A13" w:rsidP="00E54A13">
            <w:r w:rsidRPr="00E54A13">
              <w:t>Professor</w:t>
            </w:r>
          </w:p>
        </w:tc>
        <w:tc>
          <w:tcPr>
            <w:tcW w:w="2685" w:type="dxa"/>
            <w:tcBorders>
              <w:top w:val="single" w:sz="4" w:space="0" w:color="auto"/>
              <w:left w:val="single" w:sz="4" w:space="0" w:color="auto"/>
              <w:bottom w:val="single" w:sz="4" w:space="0" w:color="auto"/>
              <w:right w:val="single" w:sz="4" w:space="0" w:color="auto"/>
            </w:tcBorders>
            <w:vAlign w:val="bottom"/>
            <w:hideMark/>
          </w:tcPr>
          <w:p w14:paraId="0E0459BA" w14:textId="77777777" w:rsidR="00E54A13" w:rsidRPr="00E54A13" w:rsidRDefault="00E54A13" w:rsidP="00E54A13">
            <w:r w:rsidRPr="00E54A13">
              <w:t>return a student’s submission</w:t>
            </w:r>
          </w:p>
        </w:tc>
        <w:tc>
          <w:tcPr>
            <w:tcW w:w="2411" w:type="dxa"/>
            <w:tcBorders>
              <w:top w:val="single" w:sz="4" w:space="0" w:color="auto"/>
              <w:left w:val="single" w:sz="4" w:space="0" w:color="auto"/>
              <w:bottom w:val="single" w:sz="4" w:space="0" w:color="auto"/>
              <w:right w:val="single" w:sz="4" w:space="0" w:color="auto"/>
            </w:tcBorders>
            <w:vAlign w:val="bottom"/>
            <w:hideMark/>
          </w:tcPr>
          <w:p w14:paraId="57F2E772" w14:textId="77777777" w:rsidR="00E54A13" w:rsidRPr="00E54A13" w:rsidRDefault="00E54A13" w:rsidP="00E54A13">
            <w:r w:rsidRPr="00E54A13">
              <w:t>it will be sent back to them for revision</w:t>
            </w:r>
          </w:p>
        </w:tc>
        <w:tc>
          <w:tcPr>
            <w:tcW w:w="915" w:type="dxa"/>
            <w:tcBorders>
              <w:top w:val="single" w:sz="4" w:space="0" w:color="auto"/>
              <w:left w:val="single" w:sz="4" w:space="0" w:color="auto"/>
              <w:bottom w:val="single" w:sz="4" w:space="0" w:color="auto"/>
              <w:right w:val="single" w:sz="4" w:space="0" w:color="auto"/>
            </w:tcBorders>
            <w:vAlign w:val="bottom"/>
            <w:hideMark/>
          </w:tcPr>
          <w:p w14:paraId="1CA5E711"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239E4B2C" w14:textId="77777777" w:rsidR="00E54A13" w:rsidRPr="00E54A13" w:rsidRDefault="00E54A13" w:rsidP="00E73852">
            <w:pPr>
              <w:jc w:val="center"/>
            </w:pPr>
            <w:r w:rsidRPr="00E54A13">
              <w:t>3</w:t>
            </w:r>
          </w:p>
        </w:tc>
        <w:tc>
          <w:tcPr>
            <w:tcW w:w="926" w:type="dxa"/>
            <w:tcBorders>
              <w:top w:val="single" w:sz="4" w:space="0" w:color="auto"/>
              <w:left w:val="single" w:sz="4" w:space="0" w:color="auto"/>
              <w:bottom w:val="single" w:sz="4" w:space="0" w:color="auto"/>
              <w:right w:val="single" w:sz="4" w:space="0" w:color="auto"/>
            </w:tcBorders>
            <w:vAlign w:val="bottom"/>
            <w:hideMark/>
          </w:tcPr>
          <w:p w14:paraId="0AB6A237" w14:textId="77777777" w:rsidR="00E54A13" w:rsidRPr="00E54A13" w:rsidRDefault="00E54A13" w:rsidP="00E73852">
            <w:pPr>
              <w:jc w:val="center"/>
            </w:pPr>
            <w:r w:rsidRPr="00E54A13">
              <w:t>not started</w:t>
            </w:r>
          </w:p>
        </w:tc>
      </w:tr>
      <w:tr w:rsidR="00E54A13" w:rsidRPr="00E54A13" w14:paraId="44343300" w14:textId="77777777" w:rsidTr="7F45A552">
        <w:trPr>
          <w:gridAfter w:val="1"/>
          <w:wAfter w:w="39" w:type="dxa"/>
          <w:trHeight w:val="855"/>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2C9B80DD" w14:textId="77777777" w:rsidR="00E54A13" w:rsidRPr="00E54A13" w:rsidRDefault="00E54A13" w:rsidP="00E54A13">
            <w:r w:rsidRPr="00E54A13">
              <w:t>9</w:t>
            </w:r>
          </w:p>
        </w:tc>
        <w:tc>
          <w:tcPr>
            <w:tcW w:w="1560" w:type="dxa"/>
            <w:tcBorders>
              <w:top w:val="single" w:sz="4" w:space="0" w:color="auto"/>
              <w:left w:val="single" w:sz="4" w:space="0" w:color="auto"/>
              <w:bottom w:val="single" w:sz="4" w:space="0" w:color="auto"/>
              <w:right w:val="single" w:sz="4" w:space="0" w:color="auto"/>
            </w:tcBorders>
            <w:vAlign w:val="bottom"/>
            <w:hideMark/>
          </w:tcPr>
          <w:p w14:paraId="64AB702E" w14:textId="77777777" w:rsidR="00E54A13" w:rsidRPr="00E54A13" w:rsidRDefault="00E54A13" w:rsidP="00E54A13">
            <w:r w:rsidRPr="00E54A13">
              <w:t>Librarian</w:t>
            </w:r>
          </w:p>
        </w:tc>
        <w:tc>
          <w:tcPr>
            <w:tcW w:w="2685" w:type="dxa"/>
            <w:tcBorders>
              <w:top w:val="single" w:sz="4" w:space="0" w:color="auto"/>
              <w:left w:val="single" w:sz="4" w:space="0" w:color="auto"/>
              <w:bottom w:val="single" w:sz="4" w:space="0" w:color="auto"/>
              <w:right w:val="single" w:sz="4" w:space="0" w:color="auto"/>
            </w:tcBorders>
            <w:vAlign w:val="bottom"/>
            <w:hideMark/>
          </w:tcPr>
          <w:p w14:paraId="1FFB8302" w14:textId="77777777" w:rsidR="00E54A13" w:rsidRPr="00E54A13" w:rsidRDefault="00E54A13" w:rsidP="00E54A13">
            <w:r w:rsidRPr="00E54A13">
              <w:t>see the student submissions that have been approved by the professor and the faculty submissions</w:t>
            </w:r>
          </w:p>
        </w:tc>
        <w:tc>
          <w:tcPr>
            <w:tcW w:w="2411" w:type="dxa"/>
            <w:tcBorders>
              <w:top w:val="single" w:sz="4" w:space="0" w:color="auto"/>
              <w:left w:val="single" w:sz="4" w:space="0" w:color="auto"/>
              <w:bottom w:val="single" w:sz="4" w:space="0" w:color="auto"/>
              <w:right w:val="single" w:sz="4" w:space="0" w:color="auto"/>
            </w:tcBorders>
            <w:hideMark/>
          </w:tcPr>
          <w:p w14:paraId="0EDDA598" w14:textId="77777777" w:rsidR="00E54A13" w:rsidRPr="00E54A13" w:rsidRDefault="00E54A13" w:rsidP="00E54A13">
            <w:r w:rsidRPr="00E54A13">
              <w:t>I can review them for approval</w:t>
            </w:r>
          </w:p>
        </w:tc>
        <w:tc>
          <w:tcPr>
            <w:tcW w:w="915" w:type="dxa"/>
            <w:tcBorders>
              <w:top w:val="single" w:sz="4" w:space="0" w:color="auto"/>
              <w:left w:val="single" w:sz="4" w:space="0" w:color="auto"/>
              <w:bottom w:val="single" w:sz="4" w:space="0" w:color="auto"/>
              <w:right w:val="single" w:sz="4" w:space="0" w:color="auto"/>
            </w:tcBorders>
            <w:vAlign w:val="bottom"/>
            <w:hideMark/>
          </w:tcPr>
          <w:p w14:paraId="68265EBB"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230D13B6" w14:textId="77777777" w:rsidR="00E54A13" w:rsidRPr="00E54A13" w:rsidRDefault="00E54A13" w:rsidP="00E73852">
            <w:pPr>
              <w:jc w:val="center"/>
            </w:pPr>
            <w:r w:rsidRPr="00E54A13">
              <w:t>3</w:t>
            </w:r>
          </w:p>
        </w:tc>
        <w:tc>
          <w:tcPr>
            <w:tcW w:w="926" w:type="dxa"/>
            <w:tcBorders>
              <w:top w:val="single" w:sz="4" w:space="0" w:color="auto"/>
              <w:left w:val="single" w:sz="4" w:space="0" w:color="auto"/>
              <w:bottom w:val="single" w:sz="4" w:space="0" w:color="auto"/>
              <w:right w:val="single" w:sz="4" w:space="0" w:color="auto"/>
            </w:tcBorders>
            <w:vAlign w:val="bottom"/>
            <w:hideMark/>
          </w:tcPr>
          <w:p w14:paraId="47B9F68C" w14:textId="77777777" w:rsidR="00E54A13" w:rsidRPr="00E54A13" w:rsidRDefault="00E54A13" w:rsidP="00E73852">
            <w:pPr>
              <w:jc w:val="center"/>
            </w:pPr>
            <w:r w:rsidRPr="00E54A13">
              <w:t>not started</w:t>
            </w:r>
          </w:p>
        </w:tc>
      </w:tr>
      <w:tr w:rsidR="00E54A13" w:rsidRPr="00E54A13" w14:paraId="0C544631" w14:textId="77777777" w:rsidTr="7F45A552">
        <w:trPr>
          <w:gridAfter w:val="1"/>
          <w:wAfter w:w="39" w:type="dxa"/>
          <w:trHeight w:val="285"/>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21954E2F" w14:textId="77777777" w:rsidR="00E54A13" w:rsidRPr="00E54A13" w:rsidRDefault="00E54A13" w:rsidP="00E54A13">
            <w:r w:rsidRPr="00E54A13">
              <w:t>10</w:t>
            </w:r>
          </w:p>
        </w:tc>
        <w:tc>
          <w:tcPr>
            <w:tcW w:w="1560" w:type="dxa"/>
            <w:tcBorders>
              <w:top w:val="single" w:sz="4" w:space="0" w:color="auto"/>
              <w:left w:val="single" w:sz="4" w:space="0" w:color="auto"/>
              <w:bottom w:val="single" w:sz="4" w:space="0" w:color="auto"/>
              <w:right w:val="single" w:sz="4" w:space="0" w:color="auto"/>
            </w:tcBorders>
            <w:vAlign w:val="bottom"/>
            <w:hideMark/>
          </w:tcPr>
          <w:p w14:paraId="77E529FA" w14:textId="77777777" w:rsidR="00E54A13" w:rsidRPr="00E54A13" w:rsidRDefault="00E54A13" w:rsidP="00E54A13">
            <w:r w:rsidRPr="00E54A13">
              <w:t>Librarian</w:t>
            </w:r>
          </w:p>
        </w:tc>
        <w:tc>
          <w:tcPr>
            <w:tcW w:w="2685" w:type="dxa"/>
            <w:tcBorders>
              <w:top w:val="single" w:sz="4" w:space="0" w:color="auto"/>
              <w:left w:val="single" w:sz="4" w:space="0" w:color="auto"/>
              <w:bottom w:val="single" w:sz="4" w:space="0" w:color="auto"/>
              <w:right w:val="single" w:sz="4" w:space="0" w:color="auto"/>
            </w:tcBorders>
            <w:vAlign w:val="bottom"/>
            <w:hideMark/>
          </w:tcPr>
          <w:p w14:paraId="2D8851E9" w14:textId="77777777" w:rsidR="00E54A13" w:rsidRPr="00E54A13" w:rsidRDefault="00E54A13" w:rsidP="00E54A13">
            <w:r w:rsidRPr="00E54A13">
              <w:t>edit metadata on a submission</w:t>
            </w:r>
          </w:p>
        </w:tc>
        <w:tc>
          <w:tcPr>
            <w:tcW w:w="2411" w:type="dxa"/>
            <w:tcBorders>
              <w:top w:val="single" w:sz="4" w:space="0" w:color="auto"/>
              <w:left w:val="single" w:sz="4" w:space="0" w:color="auto"/>
              <w:bottom w:val="single" w:sz="4" w:space="0" w:color="auto"/>
              <w:right w:val="single" w:sz="4" w:space="0" w:color="auto"/>
            </w:tcBorders>
            <w:vAlign w:val="bottom"/>
            <w:hideMark/>
          </w:tcPr>
          <w:p w14:paraId="61BB154F" w14:textId="77777777" w:rsidR="00E54A13" w:rsidRPr="00E54A13" w:rsidRDefault="00E54A13" w:rsidP="00E54A13">
            <w:r w:rsidRPr="00E54A13">
              <w:t>I can add, remove, and change the details</w:t>
            </w:r>
          </w:p>
        </w:tc>
        <w:tc>
          <w:tcPr>
            <w:tcW w:w="915" w:type="dxa"/>
            <w:tcBorders>
              <w:top w:val="single" w:sz="4" w:space="0" w:color="auto"/>
              <w:left w:val="single" w:sz="4" w:space="0" w:color="auto"/>
              <w:bottom w:val="single" w:sz="4" w:space="0" w:color="auto"/>
              <w:right w:val="single" w:sz="4" w:space="0" w:color="auto"/>
            </w:tcBorders>
            <w:vAlign w:val="bottom"/>
            <w:hideMark/>
          </w:tcPr>
          <w:p w14:paraId="612D6458"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256F6C59" w14:textId="77777777" w:rsidR="00E54A13" w:rsidRPr="00E54A13" w:rsidRDefault="00E54A13" w:rsidP="00E73852">
            <w:pPr>
              <w:jc w:val="center"/>
            </w:pPr>
            <w:r w:rsidRPr="00E54A13">
              <w:t>3</w:t>
            </w:r>
          </w:p>
        </w:tc>
        <w:tc>
          <w:tcPr>
            <w:tcW w:w="926" w:type="dxa"/>
            <w:tcBorders>
              <w:top w:val="single" w:sz="4" w:space="0" w:color="auto"/>
              <w:left w:val="single" w:sz="4" w:space="0" w:color="auto"/>
              <w:bottom w:val="single" w:sz="4" w:space="0" w:color="auto"/>
              <w:right w:val="single" w:sz="4" w:space="0" w:color="auto"/>
            </w:tcBorders>
            <w:vAlign w:val="bottom"/>
            <w:hideMark/>
          </w:tcPr>
          <w:p w14:paraId="3E9C46C8" w14:textId="77777777" w:rsidR="00E54A13" w:rsidRPr="00E54A13" w:rsidRDefault="00E54A13" w:rsidP="00E73852">
            <w:pPr>
              <w:jc w:val="center"/>
            </w:pPr>
            <w:r w:rsidRPr="00E54A13">
              <w:t>not started</w:t>
            </w:r>
          </w:p>
        </w:tc>
      </w:tr>
      <w:tr w:rsidR="00AF5E93" w:rsidRPr="00E54A13" w14:paraId="517A0522" w14:textId="77777777" w:rsidTr="7F45A552">
        <w:trPr>
          <w:gridAfter w:val="1"/>
          <w:wAfter w:w="39" w:type="dxa"/>
          <w:trHeight w:val="285"/>
        </w:trPr>
        <w:tc>
          <w:tcPr>
            <w:tcW w:w="510" w:type="dxa"/>
            <w:tcBorders>
              <w:top w:val="single" w:sz="4" w:space="0" w:color="auto"/>
              <w:left w:val="single" w:sz="4" w:space="0" w:color="auto"/>
              <w:bottom w:val="nil"/>
              <w:right w:val="single" w:sz="4" w:space="0" w:color="auto"/>
            </w:tcBorders>
            <w:noWrap/>
            <w:vAlign w:val="bottom"/>
            <w:hideMark/>
          </w:tcPr>
          <w:p w14:paraId="18158FFC" w14:textId="77777777" w:rsidR="00E54A13" w:rsidRPr="00E54A13" w:rsidRDefault="00E54A13" w:rsidP="00E54A13">
            <w:r w:rsidRPr="00E54A13">
              <w:lastRenderedPageBreak/>
              <w:t>11</w:t>
            </w:r>
          </w:p>
        </w:tc>
        <w:tc>
          <w:tcPr>
            <w:tcW w:w="1560" w:type="dxa"/>
            <w:tcBorders>
              <w:top w:val="single" w:sz="4" w:space="0" w:color="auto"/>
              <w:left w:val="single" w:sz="4" w:space="0" w:color="auto"/>
              <w:bottom w:val="nil"/>
              <w:right w:val="single" w:sz="4" w:space="0" w:color="auto"/>
            </w:tcBorders>
            <w:vAlign w:val="bottom"/>
            <w:hideMark/>
          </w:tcPr>
          <w:p w14:paraId="0E416348" w14:textId="77777777" w:rsidR="00E54A13" w:rsidRPr="00E54A13" w:rsidRDefault="00E54A13" w:rsidP="00E54A13">
            <w:r w:rsidRPr="00E54A13">
              <w:t>Librarian</w:t>
            </w:r>
          </w:p>
        </w:tc>
        <w:tc>
          <w:tcPr>
            <w:tcW w:w="2685" w:type="dxa"/>
            <w:tcBorders>
              <w:top w:val="single" w:sz="4" w:space="0" w:color="auto"/>
              <w:left w:val="single" w:sz="4" w:space="0" w:color="auto"/>
              <w:bottom w:val="nil"/>
              <w:right w:val="single" w:sz="4" w:space="0" w:color="auto"/>
            </w:tcBorders>
            <w:vAlign w:val="bottom"/>
            <w:hideMark/>
          </w:tcPr>
          <w:p w14:paraId="7D8A857D" w14:textId="77777777" w:rsidR="00E54A13" w:rsidRPr="00E54A13" w:rsidRDefault="00E54A13" w:rsidP="00E54A13">
            <w:r w:rsidRPr="00E54A13">
              <w:t>approve submissions</w:t>
            </w:r>
          </w:p>
        </w:tc>
        <w:tc>
          <w:tcPr>
            <w:tcW w:w="2411" w:type="dxa"/>
            <w:tcBorders>
              <w:top w:val="single" w:sz="4" w:space="0" w:color="auto"/>
              <w:left w:val="single" w:sz="4" w:space="0" w:color="auto"/>
              <w:bottom w:val="nil"/>
              <w:right w:val="single" w:sz="4" w:space="0" w:color="auto"/>
            </w:tcBorders>
            <w:vAlign w:val="bottom"/>
            <w:hideMark/>
          </w:tcPr>
          <w:p w14:paraId="462FFF6D" w14:textId="77777777" w:rsidR="00E54A13" w:rsidRPr="00E54A13" w:rsidRDefault="00E54A13" w:rsidP="00E54A13">
            <w:r w:rsidRPr="00E54A13">
              <w:t>they will be uploaded to the library system</w:t>
            </w:r>
          </w:p>
        </w:tc>
        <w:tc>
          <w:tcPr>
            <w:tcW w:w="915" w:type="dxa"/>
            <w:tcBorders>
              <w:top w:val="single" w:sz="4" w:space="0" w:color="auto"/>
              <w:left w:val="single" w:sz="4" w:space="0" w:color="auto"/>
              <w:bottom w:val="nil"/>
              <w:right w:val="single" w:sz="4" w:space="0" w:color="auto"/>
            </w:tcBorders>
            <w:vAlign w:val="bottom"/>
            <w:hideMark/>
          </w:tcPr>
          <w:p w14:paraId="3A66CB8B"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nil"/>
              <w:right w:val="single" w:sz="4" w:space="0" w:color="auto"/>
            </w:tcBorders>
            <w:vAlign w:val="bottom"/>
            <w:hideMark/>
          </w:tcPr>
          <w:p w14:paraId="149B7043" w14:textId="77777777" w:rsidR="00E54A13" w:rsidRPr="00E54A13" w:rsidRDefault="00E54A13" w:rsidP="00E73852">
            <w:pPr>
              <w:jc w:val="center"/>
            </w:pPr>
            <w:r w:rsidRPr="00E54A13">
              <w:t>3</w:t>
            </w:r>
          </w:p>
        </w:tc>
        <w:tc>
          <w:tcPr>
            <w:tcW w:w="926" w:type="dxa"/>
            <w:tcBorders>
              <w:top w:val="single" w:sz="4" w:space="0" w:color="auto"/>
              <w:left w:val="single" w:sz="4" w:space="0" w:color="auto"/>
              <w:bottom w:val="single" w:sz="4" w:space="0" w:color="auto"/>
              <w:right w:val="single" w:sz="4" w:space="0" w:color="auto"/>
            </w:tcBorders>
            <w:vAlign w:val="bottom"/>
            <w:hideMark/>
          </w:tcPr>
          <w:p w14:paraId="2A2E68DF" w14:textId="77777777" w:rsidR="00E54A13" w:rsidRPr="00E54A13" w:rsidRDefault="00E54A13" w:rsidP="00E73852">
            <w:pPr>
              <w:jc w:val="center"/>
            </w:pPr>
            <w:r w:rsidRPr="00E54A13">
              <w:t>not started</w:t>
            </w:r>
          </w:p>
        </w:tc>
      </w:tr>
      <w:tr w:rsidR="00E54A13" w:rsidRPr="00E54A13" w14:paraId="370E545A" w14:textId="77777777" w:rsidTr="7F45A552">
        <w:trPr>
          <w:gridAfter w:val="1"/>
          <w:wAfter w:w="39" w:type="dxa"/>
          <w:trHeight w:val="570"/>
        </w:trPr>
        <w:tc>
          <w:tcPr>
            <w:tcW w:w="51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5123C630" w14:textId="77777777" w:rsidR="00E54A13" w:rsidRPr="00E54A13" w:rsidRDefault="00E54A13" w:rsidP="00E54A13">
            <w:r w:rsidRPr="00E54A13">
              <w:t>12</w:t>
            </w:r>
          </w:p>
        </w:tc>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6476FB4C" w14:textId="77777777" w:rsidR="00E54A13" w:rsidRPr="00E54A13" w:rsidRDefault="00E54A13" w:rsidP="00E54A13">
            <w:r w:rsidRPr="00E54A13">
              <w:t>Proofreader</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39386F9" w14:textId="77777777" w:rsidR="00E54A13" w:rsidRPr="00E54A13" w:rsidRDefault="00E54A13" w:rsidP="00E54A13">
            <w:r w:rsidRPr="00E54A13">
              <w:t>return submissions with my feedback</w:t>
            </w:r>
          </w:p>
        </w:tc>
        <w:tc>
          <w:tcPr>
            <w:tcW w:w="241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DADDBAC" w14:textId="77777777" w:rsidR="00E54A13" w:rsidRPr="00E54A13" w:rsidRDefault="00E54A13" w:rsidP="00E54A13">
            <w:r w:rsidRPr="00E54A13">
              <w:t>the student will see my directions on improving their papers</w:t>
            </w: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61D10776" w14:textId="77777777" w:rsidR="00E54A13" w:rsidRPr="00E54A13" w:rsidRDefault="00E54A13" w:rsidP="00E73852">
            <w:pPr>
              <w:jc w:val="center"/>
            </w:pPr>
            <w:r w:rsidRPr="00E54A13">
              <w:t>must</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B1819A1" w14:textId="77777777" w:rsidR="00E54A13" w:rsidRPr="00E54A13" w:rsidRDefault="00E54A13" w:rsidP="00E73852">
            <w:pPr>
              <w:jc w:val="center"/>
            </w:pPr>
            <w:r w:rsidRPr="00E54A13">
              <w:t>3</w:t>
            </w:r>
          </w:p>
        </w:tc>
        <w:tc>
          <w:tcPr>
            <w:tcW w:w="926" w:type="dxa"/>
            <w:tcBorders>
              <w:top w:val="single" w:sz="4" w:space="0" w:color="auto"/>
              <w:left w:val="single" w:sz="4" w:space="0" w:color="auto"/>
              <w:bottom w:val="single" w:sz="4" w:space="0" w:color="auto"/>
              <w:right w:val="single" w:sz="4" w:space="0" w:color="auto"/>
            </w:tcBorders>
            <w:vAlign w:val="bottom"/>
            <w:hideMark/>
          </w:tcPr>
          <w:p w14:paraId="569BEE35" w14:textId="77777777" w:rsidR="00E54A13" w:rsidRPr="00E54A13" w:rsidRDefault="00E54A13" w:rsidP="00E73852">
            <w:pPr>
              <w:jc w:val="center"/>
            </w:pPr>
            <w:r w:rsidRPr="00E54A13">
              <w:t>not started</w:t>
            </w:r>
          </w:p>
        </w:tc>
      </w:tr>
      <w:tr w:rsidR="00E54A13" w:rsidRPr="00E54A13" w14:paraId="1388A690" w14:textId="77777777" w:rsidTr="7F45A552">
        <w:trPr>
          <w:gridAfter w:val="1"/>
          <w:wAfter w:w="39" w:type="dxa"/>
          <w:trHeight w:val="285"/>
        </w:trPr>
        <w:tc>
          <w:tcPr>
            <w:tcW w:w="510" w:type="dxa"/>
            <w:tcBorders>
              <w:top w:val="single" w:sz="4" w:space="0" w:color="000000" w:themeColor="text1"/>
              <w:left w:val="single" w:sz="4" w:space="0" w:color="000000" w:themeColor="text1"/>
              <w:bottom w:val="nil"/>
              <w:right w:val="single" w:sz="4" w:space="0" w:color="000000" w:themeColor="text1"/>
            </w:tcBorders>
            <w:noWrap/>
            <w:vAlign w:val="bottom"/>
            <w:hideMark/>
          </w:tcPr>
          <w:p w14:paraId="3BC6C628" w14:textId="77777777" w:rsidR="00E54A13" w:rsidRPr="00E54A13" w:rsidRDefault="00E54A13" w:rsidP="00E54A13">
            <w:r w:rsidRPr="00E54A13">
              <w:t>13</w:t>
            </w:r>
          </w:p>
        </w:tc>
        <w:tc>
          <w:tcPr>
            <w:tcW w:w="1560" w:type="dxa"/>
            <w:tcBorders>
              <w:top w:val="single" w:sz="4" w:space="0" w:color="000000" w:themeColor="text1"/>
              <w:left w:val="single" w:sz="4" w:space="0" w:color="000000" w:themeColor="text1"/>
              <w:bottom w:val="nil"/>
              <w:right w:val="single" w:sz="4" w:space="0" w:color="000000" w:themeColor="text1"/>
            </w:tcBorders>
            <w:vAlign w:val="bottom"/>
            <w:hideMark/>
          </w:tcPr>
          <w:p w14:paraId="53ACAE9E" w14:textId="77777777" w:rsidR="00E54A13" w:rsidRPr="00E54A13" w:rsidRDefault="00E54A13" w:rsidP="00E54A13">
            <w:r w:rsidRPr="00E54A13">
              <w:t>Proofreader</w:t>
            </w:r>
          </w:p>
        </w:tc>
        <w:tc>
          <w:tcPr>
            <w:tcW w:w="2685" w:type="dxa"/>
            <w:tcBorders>
              <w:top w:val="single" w:sz="4" w:space="0" w:color="000000" w:themeColor="text1"/>
              <w:left w:val="single" w:sz="4" w:space="0" w:color="000000" w:themeColor="text1"/>
              <w:bottom w:val="nil"/>
              <w:right w:val="single" w:sz="4" w:space="0" w:color="000000" w:themeColor="text1"/>
            </w:tcBorders>
            <w:vAlign w:val="bottom"/>
            <w:hideMark/>
          </w:tcPr>
          <w:p w14:paraId="22B3C52F" w14:textId="77777777" w:rsidR="00E54A13" w:rsidRPr="00E54A13" w:rsidRDefault="00E54A13" w:rsidP="00E54A13">
            <w:r w:rsidRPr="00E54A13">
              <w:t>approve a student’s submission</w:t>
            </w:r>
          </w:p>
        </w:tc>
        <w:tc>
          <w:tcPr>
            <w:tcW w:w="2411" w:type="dxa"/>
            <w:tcBorders>
              <w:top w:val="single" w:sz="4" w:space="0" w:color="000000" w:themeColor="text1"/>
              <w:left w:val="single" w:sz="4" w:space="0" w:color="000000" w:themeColor="text1"/>
              <w:bottom w:val="nil"/>
              <w:right w:val="single" w:sz="4" w:space="0" w:color="000000" w:themeColor="text1"/>
            </w:tcBorders>
            <w:vAlign w:val="bottom"/>
            <w:hideMark/>
          </w:tcPr>
          <w:p w14:paraId="65A0511F" w14:textId="77777777" w:rsidR="00E54A13" w:rsidRPr="00E54A13" w:rsidRDefault="00E54A13" w:rsidP="00E54A13">
            <w:r w:rsidRPr="00E54A13">
              <w:t>the student can present it to their professor</w:t>
            </w:r>
          </w:p>
        </w:tc>
        <w:tc>
          <w:tcPr>
            <w:tcW w:w="915" w:type="dxa"/>
            <w:tcBorders>
              <w:top w:val="single" w:sz="4" w:space="0" w:color="000000" w:themeColor="text1"/>
              <w:left w:val="single" w:sz="4" w:space="0" w:color="000000" w:themeColor="text1"/>
              <w:bottom w:val="nil"/>
              <w:right w:val="single" w:sz="4" w:space="0" w:color="000000" w:themeColor="text1"/>
            </w:tcBorders>
            <w:vAlign w:val="bottom"/>
            <w:hideMark/>
          </w:tcPr>
          <w:p w14:paraId="5255032E" w14:textId="77777777" w:rsidR="00E54A13" w:rsidRPr="00E54A13" w:rsidRDefault="00E54A13" w:rsidP="00E73852">
            <w:pPr>
              <w:jc w:val="center"/>
            </w:pPr>
            <w:r w:rsidRPr="00E54A13">
              <w:t>must</w:t>
            </w:r>
          </w:p>
        </w:tc>
        <w:tc>
          <w:tcPr>
            <w:tcW w:w="841" w:type="dxa"/>
            <w:tcBorders>
              <w:top w:val="single" w:sz="4" w:space="0" w:color="000000" w:themeColor="text1"/>
              <w:left w:val="single" w:sz="4" w:space="0" w:color="000000" w:themeColor="text1"/>
              <w:bottom w:val="nil"/>
              <w:right w:val="single" w:sz="4" w:space="0" w:color="000000" w:themeColor="text1"/>
            </w:tcBorders>
            <w:vAlign w:val="bottom"/>
            <w:hideMark/>
          </w:tcPr>
          <w:p w14:paraId="2267CB49" w14:textId="77777777" w:rsidR="00E54A13" w:rsidRPr="00E54A13" w:rsidRDefault="00E54A13" w:rsidP="00E73852">
            <w:pPr>
              <w:jc w:val="center"/>
            </w:pPr>
            <w:r w:rsidRPr="00E54A13">
              <w:t>3</w:t>
            </w:r>
          </w:p>
        </w:tc>
        <w:tc>
          <w:tcPr>
            <w:tcW w:w="926" w:type="dxa"/>
            <w:tcBorders>
              <w:top w:val="nil"/>
              <w:left w:val="single" w:sz="4" w:space="0" w:color="auto"/>
              <w:bottom w:val="nil"/>
              <w:right w:val="single" w:sz="4" w:space="0" w:color="auto"/>
            </w:tcBorders>
            <w:vAlign w:val="bottom"/>
            <w:hideMark/>
          </w:tcPr>
          <w:p w14:paraId="02EE859E" w14:textId="77777777" w:rsidR="00E54A13" w:rsidRPr="00E54A13" w:rsidRDefault="00E54A13" w:rsidP="00E73852">
            <w:pPr>
              <w:jc w:val="center"/>
            </w:pPr>
            <w:r w:rsidRPr="00E54A13">
              <w:t>not started</w:t>
            </w:r>
          </w:p>
        </w:tc>
      </w:tr>
      <w:tr w:rsidR="00E54A13" w:rsidRPr="00E54A13" w14:paraId="0774C93B" w14:textId="77777777" w:rsidTr="7F45A552">
        <w:trPr>
          <w:gridAfter w:val="1"/>
          <w:wAfter w:w="39" w:type="dxa"/>
          <w:trHeight w:val="570"/>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7C6AA393" w14:textId="77777777" w:rsidR="00E54A13" w:rsidRPr="00E54A13" w:rsidRDefault="00E54A13" w:rsidP="00E54A13">
            <w:r w:rsidRPr="00E54A13">
              <w:t>14</w:t>
            </w:r>
          </w:p>
        </w:tc>
        <w:tc>
          <w:tcPr>
            <w:tcW w:w="1560" w:type="dxa"/>
            <w:tcBorders>
              <w:top w:val="single" w:sz="4" w:space="0" w:color="auto"/>
              <w:left w:val="single" w:sz="4" w:space="0" w:color="auto"/>
              <w:bottom w:val="single" w:sz="4" w:space="0" w:color="auto"/>
              <w:right w:val="single" w:sz="4" w:space="0" w:color="auto"/>
            </w:tcBorders>
            <w:vAlign w:val="bottom"/>
            <w:hideMark/>
          </w:tcPr>
          <w:p w14:paraId="22123744" w14:textId="77777777" w:rsidR="00E54A13" w:rsidRPr="00E54A13" w:rsidRDefault="00E54A13" w:rsidP="00E54A13">
            <w:r w:rsidRPr="00E54A13">
              <w:t>PBL head</w:t>
            </w:r>
          </w:p>
        </w:tc>
        <w:tc>
          <w:tcPr>
            <w:tcW w:w="2685" w:type="dxa"/>
            <w:tcBorders>
              <w:top w:val="single" w:sz="4" w:space="0" w:color="auto"/>
              <w:left w:val="single" w:sz="4" w:space="0" w:color="auto"/>
              <w:bottom w:val="single" w:sz="4" w:space="0" w:color="auto"/>
              <w:right w:val="single" w:sz="4" w:space="0" w:color="auto"/>
            </w:tcBorders>
            <w:vAlign w:val="bottom"/>
            <w:hideMark/>
          </w:tcPr>
          <w:p w14:paraId="2FDEDEBB" w14:textId="77777777" w:rsidR="00E54A13" w:rsidRPr="00E54A13" w:rsidRDefault="00E54A13" w:rsidP="00E54A13">
            <w:r w:rsidRPr="00E54A13">
              <w:t>see all project submissions</w:t>
            </w:r>
          </w:p>
        </w:tc>
        <w:tc>
          <w:tcPr>
            <w:tcW w:w="2411" w:type="dxa"/>
            <w:tcBorders>
              <w:top w:val="single" w:sz="4" w:space="0" w:color="auto"/>
              <w:left w:val="single" w:sz="4" w:space="0" w:color="auto"/>
              <w:bottom w:val="single" w:sz="4" w:space="0" w:color="auto"/>
              <w:right w:val="single" w:sz="4" w:space="0" w:color="auto"/>
            </w:tcBorders>
            <w:vAlign w:val="bottom"/>
            <w:hideMark/>
          </w:tcPr>
          <w:p w14:paraId="14137A29" w14:textId="77777777" w:rsidR="00E54A13" w:rsidRPr="00E54A13" w:rsidRDefault="00E54A13" w:rsidP="00E54A13">
            <w:r w:rsidRPr="00E54A13">
              <w:t>I can analyze the students' progress in their PBL subjects.</w:t>
            </w:r>
          </w:p>
        </w:tc>
        <w:tc>
          <w:tcPr>
            <w:tcW w:w="915" w:type="dxa"/>
            <w:tcBorders>
              <w:top w:val="single" w:sz="4" w:space="0" w:color="auto"/>
              <w:left w:val="single" w:sz="4" w:space="0" w:color="auto"/>
              <w:bottom w:val="single" w:sz="4" w:space="0" w:color="auto"/>
              <w:right w:val="single" w:sz="4" w:space="0" w:color="auto"/>
            </w:tcBorders>
            <w:vAlign w:val="bottom"/>
            <w:hideMark/>
          </w:tcPr>
          <w:p w14:paraId="4A4242A6"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6B03A648" w14:textId="77777777" w:rsidR="00E54A13" w:rsidRPr="00E54A13" w:rsidRDefault="00E54A13" w:rsidP="00E73852">
            <w:pPr>
              <w:jc w:val="center"/>
            </w:pPr>
            <w:r w:rsidRPr="00E54A13">
              <w:t>3</w:t>
            </w:r>
          </w:p>
        </w:tc>
        <w:tc>
          <w:tcPr>
            <w:tcW w:w="926" w:type="dxa"/>
            <w:tcBorders>
              <w:top w:val="single" w:sz="4" w:space="0" w:color="auto"/>
              <w:left w:val="single" w:sz="4" w:space="0" w:color="auto"/>
              <w:bottom w:val="single" w:sz="4" w:space="0" w:color="auto"/>
              <w:right w:val="single" w:sz="4" w:space="0" w:color="auto"/>
            </w:tcBorders>
            <w:vAlign w:val="bottom"/>
            <w:hideMark/>
          </w:tcPr>
          <w:p w14:paraId="060EF90B" w14:textId="77777777" w:rsidR="00E54A13" w:rsidRPr="00E54A13" w:rsidRDefault="00E54A13" w:rsidP="00E73852">
            <w:pPr>
              <w:jc w:val="center"/>
            </w:pPr>
            <w:r w:rsidRPr="00E54A13">
              <w:t>not started</w:t>
            </w:r>
          </w:p>
        </w:tc>
      </w:tr>
      <w:tr w:rsidR="00E54A13" w:rsidRPr="00E54A13" w14:paraId="7260E0AC" w14:textId="77777777" w:rsidTr="7F45A552">
        <w:trPr>
          <w:gridAfter w:val="1"/>
          <w:wAfter w:w="39" w:type="dxa"/>
          <w:trHeight w:val="285"/>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265892AF" w14:textId="77777777" w:rsidR="00E54A13" w:rsidRPr="00E54A13" w:rsidRDefault="00E54A13" w:rsidP="00E54A13">
            <w:r w:rsidRPr="00E54A13">
              <w:t>15</w:t>
            </w:r>
          </w:p>
        </w:tc>
        <w:tc>
          <w:tcPr>
            <w:tcW w:w="1560" w:type="dxa"/>
            <w:tcBorders>
              <w:top w:val="single" w:sz="4" w:space="0" w:color="auto"/>
              <w:left w:val="single" w:sz="4" w:space="0" w:color="auto"/>
              <w:bottom w:val="single" w:sz="4" w:space="0" w:color="auto"/>
              <w:right w:val="single" w:sz="4" w:space="0" w:color="auto"/>
            </w:tcBorders>
            <w:vAlign w:val="bottom"/>
            <w:hideMark/>
          </w:tcPr>
          <w:p w14:paraId="2F000A88" w14:textId="77777777" w:rsidR="00E54A13" w:rsidRPr="00E54A13" w:rsidRDefault="00E54A13" w:rsidP="00E54A13">
            <w:r w:rsidRPr="00E54A13">
              <w:t>English cluster head</w:t>
            </w:r>
          </w:p>
        </w:tc>
        <w:tc>
          <w:tcPr>
            <w:tcW w:w="2685" w:type="dxa"/>
            <w:tcBorders>
              <w:top w:val="single" w:sz="4" w:space="0" w:color="auto"/>
              <w:left w:val="single" w:sz="4" w:space="0" w:color="auto"/>
              <w:bottom w:val="single" w:sz="4" w:space="0" w:color="auto"/>
              <w:right w:val="single" w:sz="4" w:space="0" w:color="auto"/>
            </w:tcBorders>
            <w:vAlign w:val="bottom"/>
            <w:hideMark/>
          </w:tcPr>
          <w:p w14:paraId="2FA0DDC5" w14:textId="77777777" w:rsidR="00E54A13" w:rsidRPr="00E54A13" w:rsidRDefault="00E54A13" w:rsidP="00E54A13">
            <w:r w:rsidRPr="00E54A13">
              <w:t>assign proofreading tasks to proofreaders</w:t>
            </w:r>
          </w:p>
        </w:tc>
        <w:tc>
          <w:tcPr>
            <w:tcW w:w="2411" w:type="dxa"/>
            <w:tcBorders>
              <w:top w:val="single" w:sz="4" w:space="0" w:color="auto"/>
              <w:left w:val="single" w:sz="4" w:space="0" w:color="auto"/>
              <w:bottom w:val="single" w:sz="4" w:space="0" w:color="auto"/>
              <w:right w:val="single" w:sz="4" w:space="0" w:color="auto"/>
            </w:tcBorders>
            <w:vAlign w:val="bottom"/>
            <w:hideMark/>
          </w:tcPr>
          <w:p w14:paraId="4968AAA7" w14:textId="7E39EB44" w:rsidR="00E54A13" w:rsidRPr="00E54A13" w:rsidRDefault="00E54A13" w:rsidP="00E54A13">
            <w:del w:id="49" w:author="Christian Viola" w:date="2024-02-19T04:03:00Z">
              <w:r w:rsidDel="52F6B00B">
                <w:delText>the</w:delText>
              </w:r>
            </w:del>
            <w:ins w:id="50" w:author="Christian Viola" w:date="2024-02-19T04:03:00Z">
              <w:r w:rsidR="4C6D30DC">
                <w:t>The</w:t>
              </w:r>
            </w:ins>
            <w:r w:rsidR="52F6B00B">
              <w:t xml:space="preserve"> students' projects can be proofread.</w:t>
            </w:r>
          </w:p>
        </w:tc>
        <w:tc>
          <w:tcPr>
            <w:tcW w:w="915" w:type="dxa"/>
            <w:tcBorders>
              <w:top w:val="single" w:sz="4" w:space="0" w:color="auto"/>
              <w:left w:val="single" w:sz="4" w:space="0" w:color="auto"/>
              <w:bottom w:val="single" w:sz="4" w:space="0" w:color="auto"/>
              <w:right w:val="single" w:sz="4" w:space="0" w:color="auto"/>
            </w:tcBorders>
            <w:vAlign w:val="bottom"/>
            <w:hideMark/>
          </w:tcPr>
          <w:p w14:paraId="4F67AB93"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572DF740" w14:textId="77777777" w:rsidR="00E54A13" w:rsidRPr="00E54A13" w:rsidRDefault="00E54A13" w:rsidP="00E73852">
            <w:pPr>
              <w:jc w:val="center"/>
            </w:pPr>
            <w:r w:rsidRPr="00E54A13">
              <w:t>3</w:t>
            </w:r>
          </w:p>
        </w:tc>
        <w:tc>
          <w:tcPr>
            <w:tcW w:w="926" w:type="dxa"/>
            <w:tcBorders>
              <w:top w:val="single" w:sz="4" w:space="0" w:color="auto"/>
              <w:left w:val="single" w:sz="4" w:space="0" w:color="auto"/>
              <w:bottom w:val="single" w:sz="4" w:space="0" w:color="auto"/>
              <w:right w:val="single" w:sz="4" w:space="0" w:color="auto"/>
            </w:tcBorders>
            <w:vAlign w:val="bottom"/>
            <w:hideMark/>
          </w:tcPr>
          <w:p w14:paraId="19732BB8" w14:textId="77777777" w:rsidR="00E54A13" w:rsidRPr="00E54A13" w:rsidRDefault="00E54A13" w:rsidP="00E73852">
            <w:pPr>
              <w:jc w:val="center"/>
            </w:pPr>
            <w:r w:rsidRPr="00E54A13">
              <w:t>not started</w:t>
            </w:r>
          </w:p>
        </w:tc>
      </w:tr>
      <w:tr w:rsidR="00E54A13" w:rsidRPr="00E54A13" w14:paraId="5F7A8587" w14:textId="77777777" w:rsidTr="7F45A552">
        <w:trPr>
          <w:gridAfter w:val="1"/>
          <w:wAfter w:w="39" w:type="dxa"/>
          <w:trHeight w:val="570"/>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0998147C" w14:textId="77777777" w:rsidR="00E54A13" w:rsidRPr="00E54A13" w:rsidRDefault="00E54A13" w:rsidP="00E54A13">
            <w:r w:rsidRPr="00E54A13">
              <w:t>17</w:t>
            </w:r>
          </w:p>
        </w:tc>
        <w:tc>
          <w:tcPr>
            <w:tcW w:w="1560" w:type="dxa"/>
            <w:tcBorders>
              <w:top w:val="single" w:sz="4" w:space="0" w:color="auto"/>
              <w:left w:val="single" w:sz="4" w:space="0" w:color="auto"/>
              <w:bottom w:val="single" w:sz="4" w:space="0" w:color="auto"/>
              <w:right w:val="single" w:sz="4" w:space="0" w:color="auto"/>
            </w:tcBorders>
            <w:vAlign w:val="bottom"/>
            <w:hideMark/>
          </w:tcPr>
          <w:p w14:paraId="2A567F0A" w14:textId="77777777" w:rsidR="00E54A13" w:rsidRPr="00E54A13" w:rsidRDefault="00E54A13" w:rsidP="00E54A13">
            <w:r w:rsidRPr="00E54A13">
              <w:t>Executive director</w:t>
            </w:r>
          </w:p>
        </w:tc>
        <w:tc>
          <w:tcPr>
            <w:tcW w:w="2685" w:type="dxa"/>
            <w:tcBorders>
              <w:top w:val="single" w:sz="4" w:space="0" w:color="auto"/>
              <w:left w:val="single" w:sz="4" w:space="0" w:color="auto"/>
              <w:bottom w:val="single" w:sz="4" w:space="0" w:color="auto"/>
              <w:right w:val="single" w:sz="4" w:space="0" w:color="auto"/>
            </w:tcBorders>
            <w:vAlign w:val="bottom"/>
            <w:hideMark/>
          </w:tcPr>
          <w:p w14:paraId="535459A1" w14:textId="77777777" w:rsidR="00E54A13" w:rsidRPr="00E54A13" w:rsidRDefault="00E54A13" w:rsidP="00E54A13">
            <w:r w:rsidRPr="00E54A13">
              <w:t>see proofreading requests that have been endorsed by the professor</w:t>
            </w:r>
          </w:p>
        </w:tc>
        <w:tc>
          <w:tcPr>
            <w:tcW w:w="2411" w:type="dxa"/>
            <w:tcBorders>
              <w:top w:val="single" w:sz="4" w:space="0" w:color="auto"/>
              <w:left w:val="single" w:sz="4" w:space="0" w:color="auto"/>
              <w:bottom w:val="single" w:sz="4" w:space="0" w:color="auto"/>
              <w:right w:val="single" w:sz="4" w:space="0" w:color="auto"/>
            </w:tcBorders>
            <w:vAlign w:val="bottom"/>
            <w:hideMark/>
          </w:tcPr>
          <w:p w14:paraId="65FF5BC3" w14:textId="77777777" w:rsidR="00E54A13" w:rsidRPr="00E54A13" w:rsidRDefault="00E54A13" w:rsidP="00E54A13">
            <w:r w:rsidRPr="00E54A13">
              <w:t>I can review them.</w:t>
            </w:r>
          </w:p>
        </w:tc>
        <w:tc>
          <w:tcPr>
            <w:tcW w:w="915" w:type="dxa"/>
            <w:tcBorders>
              <w:top w:val="single" w:sz="4" w:space="0" w:color="auto"/>
              <w:left w:val="single" w:sz="4" w:space="0" w:color="auto"/>
              <w:bottom w:val="single" w:sz="4" w:space="0" w:color="auto"/>
              <w:right w:val="single" w:sz="4" w:space="0" w:color="auto"/>
            </w:tcBorders>
            <w:vAlign w:val="bottom"/>
            <w:hideMark/>
          </w:tcPr>
          <w:p w14:paraId="107045B9"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3E2F83AD" w14:textId="77777777" w:rsidR="00E54A13" w:rsidRPr="00E54A13" w:rsidRDefault="00E54A13" w:rsidP="00E73852">
            <w:pPr>
              <w:jc w:val="center"/>
            </w:pPr>
            <w:r w:rsidRPr="00E54A13">
              <w:t>3</w:t>
            </w:r>
          </w:p>
        </w:tc>
        <w:tc>
          <w:tcPr>
            <w:tcW w:w="926" w:type="dxa"/>
            <w:tcBorders>
              <w:top w:val="single" w:sz="4" w:space="0" w:color="auto"/>
              <w:left w:val="single" w:sz="4" w:space="0" w:color="auto"/>
              <w:bottom w:val="single" w:sz="4" w:space="0" w:color="auto"/>
              <w:right w:val="single" w:sz="4" w:space="0" w:color="auto"/>
            </w:tcBorders>
            <w:vAlign w:val="bottom"/>
            <w:hideMark/>
          </w:tcPr>
          <w:p w14:paraId="3FDB69E6" w14:textId="77777777" w:rsidR="00E54A13" w:rsidRPr="00E54A13" w:rsidRDefault="00E54A13" w:rsidP="00E73852">
            <w:pPr>
              <w:jc w:val="center"/>
            </w:pPr>
            <w:r w:rsidRPr="00E54A13">
              <w:t>not started</w:t>
            </w:r>
          </w:p>
        </w:tc>
      </w:tr>
      <w:tr w:rsidR="00E54A13" w:rsidRPr="00E54A13" w14:paraId="33C50803" w14:textId="77777777" w:rsidTr="7F45A552">
        <w:trPr>
          <w:gridAfter w:val="1"/>
          <w:wAfter w:w="39" w:type="dxa"/>
          <w:trHeight w:val="285"/>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7A61783C" w14:textId="77777777" w:rsidR="00E54A13" w:rsidRPr="00E54A13" w:rsidRDefault="00E54A13" w:rsidP="00E54A13">
            <w:r w:rsidRPr="00E54A13">
              <w:t>18</w:t>
            </w:r>
          </w:p>
        </w:tc>
        <w:tc>
          <w:tcPr>
            <w:tcW w:w="1560" w:type="dxa"/>
            <w:tcBorders>
              <w:top w:val="single" w:sz="4" w:space="0" w:color="auto"/>
              <w:left w:val="single" w:sz="4" w:space="0" w:color="auto"/>
              <w:bottom w:val="single" w:sz="4" w:space="0" w:color="auto"/>
              <w:right w:val="single" w:sz="4" w:space="0" w:color="auto"/>
            </w:tcBorders>
            <w:vAlign w:val="bottom"/>
            <w:hideMark/>
          </w:tcPr>
          <w:p w14:paraId="084EA118" w14:textId="77777777" w:rsidR="00E54A13" w:rsidRPr="00E54A13" w:rsidRDefault="00E54A13" w:rsidP="00E54A13">
            <w:r w:rsidRPr="00E54A13">
              <w:t>Executive director</w:t>
            </w:r>
          </w:p>
        </w:tc>
        <w:tc>
          <w:tcPr>
            <w:tcW w:w="2685" w:type="dxa"/>
            <w:tcBorders>
              <w:top w:val="single" w:sz="4" w:space="0" w:color="auto"/>
              <w:left w:val="single" w:sz="4" w:space="0" w:color="auto"/>
              <w:bottom w:val="single" w:sz="4" w:space="0" w:color="auto"/>
              <w:right w:val="single" w:sz="4" w:space="0" w:color="auto"/>
            </w:tcBorders>
            <w:noWrap/>
            <w:vAlign w:val="bottom"/>
            <w:hideMark/>
          </w:tcPr>
          <w:p w14:paraId="4B86BC9B" w14:textId="77777777" w:rsidR="00E54A13" w:rsidRPr="00E54A13" w:rsidRDefault="00E54A13" w:rsidP="00E54A13">
            <w:r w:rsidRPr="00E54A13">
              <w:t>approve submissions</w:t>
            </w:r>
          </w:p>
        </w:tc>
        <w:tc>
          <w:tcPr>
            <w:tcW w:w="2411" w:type="dxa"/>
            <w:tcBorders>
              <w:top w:val="single" w:sz="4" w:space="0" w:color="auto"/>
              <w:left w:val="single" w:sz="4" w:space="0" w:color="auto"/>
              <w:bottom w:val="single" w:sz="4" w:space="0" w:color="auto"/>
              <w:right w:val="single" w:sz="4" w:space="0" w:color="auto"/>
            </w:tcBorders>
            <w:vAlign w:val="bottom"/>
            <w:hideMark/>
          </w:tcPr>
          <w:p w14:paraId="0AFE6A91" w14:textId="154AA6C5" w:rsidR="00E54A13" w:rsidRPr="00E54A13" w:rsidRDefault="00E54A13" w:rsidP="00E54A13">
            <w:del w:id="51" w:author="Christian Viola" w:date="2024-02-19T04:03:00Z">
              <w:r w:rsidDel="52F6B00B">
                <w:delText>they</w:delText>
              </w:r>
            </w:del>
            <w:ins w:id="52" w:author="Christian Viola" w:date="2024-02-19T04:03:00Z">
              <w:r w:rsidR="2F36FB05">
                <w:t>They</w:t>
              </w:r>
            </w:ins>
            <w:r w:rsidR="52F6B00B">
              <w:t xml:space="preserve"> will be forwarded to the library.</w:t>
            </w:r>
          </w:p>
        </w:tc>
        <w:tc>
          <w:tcPr>
            <w:tcW w:w="915" w:type="dxa"/>
            <w:tcBorders>
              <w:top w:val="single" w:sz="4" w:space="0" w:color="auto"/>
              <w:left w:val="single" w:sz="4" w:space="0" w:color="auto"/>
              <w:bottom w:val="single" w:sz="4" w:space="0" w:color="auto"/>
              <w:right w:val="single" w:sz="4" w:space="0" w:color="auto"/>
            </w:tcBorders>
            <w:vAlign w:val="bottom"/>
            <w:hideMark/>
          </w:tcPr>
          <w:p w14:paraId="5D4AF180"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1F1F9784" w14:textId="77777777" w:rsidR="00E54A13" w:rsidRPr="00E54A13" w:rsidRDefault="00E54A13" w:rsidP="00E73852">
            <w:pPr>
              <w:jc w:val="center"/>
            </w:pPr>
            <w:r w:rsidRPr="00E54A13">
              <w:t>3</w:t>
            </w:r>
          </w:p>
        </w:tc>
        <w:tc>
          <w:tcPr>
            <w:tcW w:w="926" w:type="dxa"/>
            <w:tcBorders>
              <w:top w:val="single" w:sz="4" w:space="0" w:color="auto"/>
              <w:left w:val="single" w:sz="4" w:space="0" w:color="auto"/>
              <w:bottom w:val="single" w:sz="4" w:space="0" w:color="auto"/>
              <w:right w:val="single" w:sz="4" w:space="0" w:color="auto"/>
            </w:tcBorders>
            <w:vAlign w:val="bottom"/>
            <w:hideMark/>
          </w:tcPr>
          <w:p w14:paraId="1A045888" w14:textId="77777777" w:rsidR="00E54A13" w:rsidRPr="00E54A13" w:rsidRDefault="00E54A13" w:rsidP="00E73852">
            <w:pPr>
              <w:jc w:val="center"/>
            </w:pPr>
            <w:r w:rsidRPr="00E54A13">
              <w:t>not started</w:t>
            </w:r>
          </w:p>
        </w:tc>
      </w:tr>
      <w:tr w:rsidR="00E54A13" w:rsidRPr="00E54A13" w14:paraId="6F730D11" w14:textId="77777777" w:rsidTr="7F45A552">
        <w:trPr>
          <w:gridAfter w:val="1"/>
          <w:wAfter w:w="39" w:type="dxa"/>
          <w:trHeight w:val="570"/>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28D1342E" w14:textId="77777777" w:rsidR="00E54A13" w:rsidRPr="00E54A13" w:rsidRDefault="00E54A13" w:rsidP="00E54A13">
            <w:r w:rsidRPr="00E54A13">
              <w:t>19</w:t>
            </w:r>
          </w:p>
        </w:tc>
        <w:tc>
          <w:tcPr>
            <w:tcW w:w="1560" w:type="dxa"/>
            <w:tcBorders>
              <w:top w:val="single" w:sz="4" w:space="0" w:color="auto"/>
              <w:left w:val="single" w:sz="4" w:space="0" w:color="auto"/>
              <w:bottom w:val="single" w:sz="4" w:space="0" w:color="auto"/>
              <w:right w:val="single" w:sz="4" w:space="0" w:color="auto"/>
            </w:tcBorders>
            <w:vAlign w:val="bottom"/>
            <w:hideMark/>
          </w:tcPr>
          <w:p w14:paraId="7CCBA16C" w14:textId="77777777" w:rsidR="00E54A13" w:rsidRPr="00E54A13" w:rsidRDefault="00E54A13" w:rsidP="00E54A13">
            <w:r w:rsidRPr="00E54A13">
              <w:t>Executive director</w:t>
            </w:r>
          </w:p>
        </w:tc>
        <w:tc>
          <w:tcPr>
            <w:tcW w:w="2685" w:type="dxa"/>
            <w:tcBorders>
              <w:top w:val="single" w:sz="4" w:space="0" w:color="auto"/>
              <w:left w:val="single" w:sz="4" w:space="0" w:color="auto"/>
              <w:bottom w:val="single" w:sz="4" w:space="0" w:color="auto"/>
              <w:right w:val="single" w:sz="4" w:space="0" w:color="auto"/>
            </w:tcBorders>
            <w:vAlign w:val="bottom"/>
            <w:hideMark/>
          </w:tcPr>
          <w:p w14:paraId="2AFCAED6" w14:textId="77777777" w:rsidR="00E54A13" w:rsidRPr="00E54A13" w:rsidRDefault="00E54A13" w:rsidP="00E54A13">
            <w:r w:rsidRPr="00E54A13">
              <w:t>view an overview of the PBL system’s performance and usage statistics</w:t>
            </w:r>
          </w:p>
        </w:tc>
        <w:tc>
          <w:tcPr>
            <w:tcW w:w="2411" w:type="dxa"/>
            <w:tcBorders>
              <w:top w:val="single" w:sz="4" w:space="0" w:color="auto"/>
              <w:left w:val="single" w:sz="4" w:space="0" w:color="auto"/>
              <w:bottom w:val="single" w:sz="4" w:space="0" w:color="auto"/>
              <w:right w:val="single" w:sz="4" w:space="0" w:color="auto"/>
            </w:tcBorders>
            <w:vAlign w:val="bottom"/>
            <w:hideMark/>
          </w:tcPr>
          <w:p w14:paraId="3ACC124C" w14:textId="77777777" w:rsidR="00E54A13" w:rsidRPr="00E54A13" w:rsidRDefault="00E54A13" w:rsidP="00E54A13">
            <w:r w:rsidRPr="00E54A13">
              <w:t>I can make informed decisions and track its effectiveness.</w:t>
            </w:r>
          </w:p>
        </w:tc>
        <w:tc>
          <w:tcPr>
            <w:tcW w:w="915" w:type="dxa"/>
            <w:tcBorders>
              <w:top w:val="single" w:sz="4" w:space="0" w:color="auto"/>
              <w:left w:val="single" w:sz="4" w:space="0" w:color="auto"/>
              <w:bottom w:val="single" w:sz="4" w:space="0" w:color="auto"/>
              <w:right w:val="single" w:sz="4" w:space="0" w:color="auto"/>
            </w:tcBorders>
            <w:vAlign w:val="bottom"/>
            <w:hideMark/>
          </w:tcPr>
          <w:p w14:paraId="41E6BD2F" w14:textId="77777777" w:rsidR="00E54A13" w:rsidRPr="00E54A13" w:rsidRDefault="00E54A13" w:rsidP="00E73852">
            <w:pPr>
              <w:jc w:val="center"/>
            </w:pPr>
            <w:r w:rsidRPr="00E54A13">
              <w:t>should</w:t>
            </w:r>
          </w:p>
        </w:tc>
        <w:tc>
          <w:tcPr>
            <w:tcW w:w="841" w:type="dxa"/>
            <w:tcBorders>
              <w:top w:val="single" w:sz="4" w:space="0" w:color="auto"/>
              <w:left w:val="single" w:sz="4" w:space="0" w:color="auto"/>
              <w:bottom w:val="single" w:sz="4" w:space="0" w:color="auto"/>
              <w:right w:val="single" w:sz="4" w:space="0" w:color="auto"/>
            </w:tcBorders>
            <w:vAlign w:val="bottom"/>
            <w:hideMark/>
          </w:tcPr>
          <w:p w14:paraId="4BF48A2B" w14:textId="77777777" w:rsidR="00E54A13" w:rsidRPr="00E54A13" w:rsidRDefault="00E54A13" w:rsidP="00E73852">
            <w:pPr>
              <w:jc w:val="center"/>
            </w:pPr>
            <w:r w:rsidRPr="00E54A13">
              <w:t>4</w:t>
            </w:r>
          </w:p>
        </w:tc>
        <w:tc>
          <w:tcPr>
            <w:tcW w:w="926" w:type="dxa"/>
            <w:tcBorders>
              <w:top w:val="single" w:sz="4" w:space="0" w:color="auto"/>
              <w:left w:val="single" w:sz="4" w:space="0" w:color="auto"/>
              <w:bottom w:val="single" w:sz="4" w:space="0" w:color="auto"/>
              <w:right w:val="single" w:sz="4" w:space="0" w:color="auto"/>
            </w:tcBorders>
            <w:vAlign w:val="bottom"/>
            <w:hideMark/>
          </w:tcPr>
          <w:p w14:paraId="7F656224" w14:textId="77777777" w:rsidR="00E54A13" w:rsidRPr="00E54A13" w:rsidRDefault="00E54A13" w:rsidP="00E73852">
            <w:pPr>
              <w:jc w:val="center"/>
            </w:pPr>
            <w:r w:rsidRPr="00E54A13">
              <w:t>not started</w:t>
            </w:r>
          </w:p>
        </w:tc>
      </w:tr>
      <w:tr w:rsidR="00E54A13" w:rsidRPr="00E54A13" w14:paraId="50FFF8C9" w14:textId="77777777" w:rsidTr="7F45A552">
        <w:trPr>
          <w:gridAfter w:val="1"/>
          <w:wAfter w:w="39" w:type="dxa"/>
          <w:trHeight w:val="570"/>
        </w:trPr>
        <w:tc>
          <w:tcPr>
            <w:tcW w:w="510" w:type="dxa"/>
            <w:tcBorders>
              <w:top w:val="single" w:sz="4" w:space="0" w:color="auto"/>
              <w:left w:val="single" w:sz="4" w:space="0" w:color="auto"/>
              <w:bottom w:val="single" w:sz="4" w:space="0" w:color="auto"/>
              <w:right w:val="single" w:sz="4" w:space="0" w:color="auto"/>
            </w:tcBorders>
            <w:noWrap/>
            <w:vAlign w:val="bottom"/>
            <w:hideMark/>
          </w:tcPr>
          <w:p w14:paraId="2BC9271C" w14:textId="77777777" w:rsidR="00E54A13" w:rsidRPr="00E54A13" w:rsidRDefault="00E54A13" w:rsidP="00E54A13">
            <w:r w:rsidRPr="00E54A13">
              <w:t>20</w:t>
            </w:r>
          </w:p>
        </w:tc>
        <w:tc>
          <w:tcPr>
            <w:tcW w:w="1560" w:type="dxa"/>
            <w:tcBorders>
              <w:top w:val="single" w:sz="4" w:space="0" w:color="auto"/>
              <w:left w:val="single" w:sz="4" w:space="0" w:color="auto"/>
              <w:bottom w:val="single" w:sz="4" w:space="0" w:color="auto"/>
              <w:right w:val="single" w:sz="4" w:space="0" w:color="auto"/>
            </w:tcBorders>
            <w:vAlign w:val="bottom"/>
            <w:hideMark/>
          </w:tcPr>
          <w:p w14:paraId="5EEE203B" w14:textId="77777777" w:rsidR="00E54A13" w:rsidRPr="00E54A13" w:rsidRDefault="00E54A13" w:rsidP="00E54A13">
            <w:r w:rsidRPr="00E54A13">
              <w:t>Administrator</w:t>
            </w:r>
          </w:p>
        </w:tc>
        <w:tc>
          <w:tcPr>
            <w:tcW w:w="2685" w:type="dxa"/>
            <w:tcBorders>
              <w:top w:val="single" w:sz="4" w:space="0" w:color="auto"/>
              <w:left w:val="single" w:sz="4" w:space="0" w:color="auto"/>
              <w:bottom w:val="single" w:sz="4" w:space="0" w:color="auto"/>
              <w:right w:val="single" w:sz="4" w:space="0" w:color="auto"/>
            </w:tcBorders>
            <w:noWrap/>
            <w:vAlign w:val="bottom"/>
            <w:hideMark/>
          </w:tcPr>
          <w:p w14:paraId="70576713" w14:textId="77777777" w:rsidR="00E54A13" w:rsidRPr="00E54A13" w:rsidRDefault="00E54A13" w:rsidP="00E54A13">
            <w:r w:rsidRPr="00E54A13">
              <w:t>assign and change the roles of other users</w:t>
            </w:r>
          </w:p>
        </w:tc>
        <w:tc>
          <w:tcPr>
            <w:tcW w:w="2411" w:type="dxa"/>
            <w:tcBorders>
              <w:top w:val="single" w:sz="4" w:space="0" w:color="auto"/>
              <w:left w:val="single" w:sz="4" w:space="0" w:color="auto"/>
              <w:bottom w:val="single" w:sz="4" w:space="0" w:color="auto"/>
              <w:right w:val="single" w:sz="4" w:space="0" w:color="auto"/>
            </w:tcBorders>
            <w:vAlign w:val="bottom"/>
            <w:hideMark/>
          </w:tcPr>
          <w:p w14:paraId="641A3677" w14:textId="15ED8AD5" w:rsidR="00E54A13" w:rsidRPr="00E54A13" w:rsidRDefault="22C2E76B" w:rsidP="00E54A13">
            <w:r>
              <w:t>They</w:t>
            </w:r>
            <w:r w:rsidR="6345FAFE">
              <w:t xml:space="preserve"> can use the repository according to their commitments.</w:t>
            </w:r>
          </w:p>
        </w:tc>
        <w:tc>
          <w:tcPr>
            <w:tcW w:w="915" w:type="dxa"/>
            <w:tcBorders>
              <w:top w:val="single" w:sz="4" w:space="0" w:color="auto"/>
              <w:left w:val="single" w:sz="4" w:space="0" w:color="auto"/>
              <w:bottom w:val="single" w:sz="4" w:space="0" w:color="auto"/>
              <w:right w:val="single" w:sz="4" w:space="0" w:color="auto"/>
            </w:tcBorders>
            <w:vAlign w:val="bottom"/>
            <w:hideMark/>
          </w:tcPr>
          <w:p w14:paraId="5CA86917" w14:textId="77777777" w:rsidR="00E54A13" w:rsidRPr="00E54A13" w:rsidRDefault="00E54A13" w:rsidP="00E73852">
            <w:pPr>
              <w:jc w:val="center"/>
            </w:pPr>
            <w:r w:rsidRPr="00E54A13">
              <w:t>must</w:t>
            </w:r>
          </w:p>
        </w:tc>
        <w:tc>
          <w:tcPr>
            <w:tcW w:w="841" w:type="dxa"/>
            <w:tcBorders>
              <w:top w:val="single" w:sz="4" w:space="0" w:color="auto"/>
              <w:left w:val="single" w:sz="4" w:space="0" w:color="auto"/>
              <w:bottom w:val="single" w:sz="4" w:space="0" w:color="auto"/>
              <w:right w:val="single" w:sz="4" w:space="0" w:color="auto"/>
            </w:tcBorders>
            <w:vAlign w:val="bottom"/>
            <w:hideMark/>
          </w:tcPr>
          <w:p w14:paraId="43D48CD8" w14:textId="77777777" w:rsidR="00E54A13" w:rsidRPr="00E54A13" w:rsidRDefault="00E54A13" w:rsidP="00E73852">
            <w:pPr>
              <w:jc w:val="center"/>
            </w:pPr>
            <w:r w:rsidRPr="00E54A13">
              <w:t>3</w:t>
            </w:r>
          </w:p>
        </w:tc>
        <w:tc>
          <w:tcPr>
            <w:tcW w:w="926" w:type="dxa"/>
            <w:tcBorders>
              <w:top w:val="single" w:sz="4" w:space="0" w:color="auto"/>
              <w:left w:val="single" w:sz="4" w:space="0" w:color="auto"/>
              <w:bottom w:val="single" w:sz="4" w:space="0" w:color="auto"/>
              <w:right w:val="single" w:sz="4" w:space="0" w:color="auto"/>
            </w:tcBorders>
            <w:vAlign w:val="bottom"/>
            <w:hideMark/>
          </w:tcPr>
          <w:p w14:paraId="4C2C0D1D" w14:textId="77777777" w:rsidR="00E54A13" w:rsidRPr="00E54A13" w:rsidRDefault="00E54A13" w:rsidP="00E73852">
            <w:pPr>
              <w:jc w:val="center"/>
            </w:pPr>
            <w:r w:rsidRPr="00E54A13">
              <w:t>not started</w:t>
            </w:r>
          </w:p>
        </w:tc>
      </w:tr>
    </w:tbl>
    <w:p w14:paraId="73344815" w14:textId="6496D7DF" w:rsidR="00164FB6" w:rsidRPr="00B16407" w:rsidRDefault="00164FB6" w:rsidP="3E8023B6"/>
    <w:p w14:paraId="6959902E" w14:textId="7BE54A28" w:rsidR="00E54A13" w:rsidRPr="00164FB6" w:rsidRDefault="00D0163F" w:rsidP="00164FB6">
      <w:pPr>
        <w:pStyle w:val="Heading3"/>
        <w:spacing w:after="240" w:line="480" w:lineRule="auto"/>
        <w:ind w:firstLine="709"/>
        <w:rPr>
          <w:rFonts w:cs="Arial"/>
        </w:rPr>
      </w:pPr>
      <w:bookmarkStart w:id="53" w:name="_Toc156213750"/>
      <w:r w:rsidRPr="001A1951">
        <w:rPr>
          <w:rFonts w:cs="Arial"/>
        </w:rPr>
        <w:lastRenderedPageBreak/>
        <w:t>User Roles and Description</w:t>
      </w:r>
      <w:bookmarkEnd w:id="53"/>
    </w:p>
    <w:tbl>
      <w:tblPr>
        <w:tblW w:w="97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4"/>
        <w:gridCol w:w="7229"/>
      </w:tblGrid>
      <w:tr w:rsidR="00D0163F" w:rsidRPr="00077195" w14:paraId="1695FA90" w14:textId="77777777" w:rsidTr="7F45A552">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4732853B" w14:textId="77777777" w:rsidR="00D0163F" w:rsidRPr="00077195" w:rsidRDefault="00D0163F" w:rsidP="00394FD8">
            <w:pPr>
              <w:pStyle w:val="Heading3"/>
              <w:spacing w:line="276" w:lineRule="auto"/>
              <w:ind w:firstLine="709"/>
              <w:rPr>
                <w:rFonts w:cs="Arial"/>
                <w:bCs/>
                <w:sz w:val="22"/>
                <w:szCs w:val="22"/>
              </w:rPr>
            </w:pPr>
            <w:bookmarkStart w:id="54" w:name="_Toc156213751"/>
            <w:r w:rsidRPr="00077195">
              <w:rPr>
                <w:rFonts w:cs="Arial"/>
                <w:bCs/>
                <w:iCs/>
                <w:sz w:val="22"/>
                <w:szCs w:val="22"/>
              </w:rPr>
              <w:t>Roles</w:t>
            </w:r>
            <w:bookmarkEnd w:id="54"/>
            <w:r w:rsidRPr="00077195">
              <w:rPr>
                <w:rFonts w:cs="Arial"/>
                <w:bCs/>
                <w:sz w:val="22"/>
                <w:szCs w:val="22"/>
              </w:rPr>
              <w:t> </w:t>
            </w:r>
          </w:p>
        </w:tc>
        <w:tc>
          <w:tcPr>
            <w:tcW w:w="7229" w:type="dxa"/>
            <w:tcBorders>
              <w:top w:val="single" w:sz="6" w:space="0" w:color="auto"/>
              <w:left w:val="single" w:sz="6" w:space="0" w:color="auto"/>
              <w:bottom w:val="single" w:sz="6" w:space="0" w:color="auto"/>
              <w:right w:val="single" w:sz="6" w:space="0" w:color="auto"/>
            </w:tcBorders>
            <w:shd w:val="clear" w:color="auto" w:fill="auto"/>
            <w:hideMark/>
          </w:tcPr>
          <w:p w14:paraId="782DF827" w14:textId="77777777" w:rsidR="00D0163F" w:rsidRPr="00077195" w:rsidRDefault="00D0163F" w:rsidP="00394FD8">
            <w:pPr>
              <w:pStyle w:val="Heading3"/>
              <w:spacing w:line="276" w:lineRule="auto"/>
              <w:ind w:firstLine="709"/>
              <w:rPr>
                <w:rFonts w:cs="Arial"/>
                <w:bCs/>
                <w:sz w:val="22"/>
                <w:szCs w:val="22"/>
              </w:rPr>
            </w:pPr>
            <w:bookmarkStart w:id="55" w:name="_Toc156213752"/>
            <w:r w:rsidRPr="00077195">
              <w:rPr>
                <w:rFonts w:cs="Arial"/>
                <w:bCs/>
                <w:iCs/>
                <w:sz w:val="22"/>
                <w:szCs w:val="22"/>
              </w:rPr>
              <w:t>Description</w:t>
            </w:r>
            <w:bookmarkEnd w:id="55"/>
            <w:r w:rsidRPr="00077195">
              <w:rPr>
                <w:rFonts w:cs="Arial"/>
                <w:bCs/>
                <w:sz w:val="22"/>
                <w:szCs w:val="22"/>
              </w:rPr>
              <w:t> </w:t>
            </w:r>
          </w:p>
        </w:tc>
      </w:tr>
      <w:tr w:rsidR="00D0163F" w:rsidRPr="00077195" w14:paraId="2C032AED" w14:textId="77777777" w:rsidTr="7F45A552">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12BA2CAC" w14:textId="0AB43463" w:rsidR="00D0163F" w:rsidRPr="00077195" w:rsidRDefault="003B4F63" w:rsidP="00394FD8">
            <w:pPr>
              <w:pStyle w:val="Heading3"/>
              <w:spacing w:line="276" w:lineRule="auto"/>
              <w:ind w:firstLine="142"/>
              <w:rPr>
                <w:rFonts w:cs="Arial"/>
                <w:i/>
                <w:sz w:val="22"/>
                <w:szCs w:val="22"/>
              </w:rPr>
            </w:pPr>
            <w:bookmarkStart w:id="56" w:name="_Toc156197240"/>
            <w:bookmarkStart w:id="57" w:name="_Toc156213753"/>
            <w:r w:rsidRPr="00077195">
              <w:rPr>
                <w:rFonts w:cs="Arial"/>
                <w:i/>
                <w:sz w:val="22"/>
                <w:szCs w:val="22"/>
              </w:rPr>
              <w:t>Student</w:t>
            </w:r>
            <w:bookmarkEnd w:id="56"/>
            <w:bookmarkEnd w:id="57"/>
          </w:p>
        </w:tc>
        <w:tc>
          <w:tcPr>
            <w:tcW w:w="7229" w:type="dxa"/>
            <w:tcBorders>
              <w:top w:val="single" w:sz="6" w:space="0" w:color="auto"/>
              <w:left w:val="single" w:sz="6" w:space="0" w:color="auto"/>
              <w:bottom w:val="single" w:sz="6" w:space="0" w:color="auto"/>
              <w:right w:val="single" w:sz="6" w:space="0" w:color="auto"/>
            </w:tcBorders>
            <w:shd w:val="clear" w:color="auto" w:fill="auto"/>
          </w:tcPr>
          <w:p w14:paraId="0B508B78" w14:textId="659A7F2A" w:rsidR="00D0163F" w:rsidRPr="00077195" w:rsidRDefault="1C079CC5" w:rsidP="009E00C6">
            <w:pPr>
              <w:pStyle w:val="Heading3"/>
              <w:spacing w:line="276" w:lineRule="auto"/>
              <w:ind w:left="150" w:right="284"/>
              <w:jc w:val="both"/>
              <w:rPr>
                <w:rFonts w:cs="Arial"/>
                <w:sz w:val="22"/>
                <w:szCs w:val="22"/>
              </w:rPr>
            </w:pPr>
            <w:bookmarkStart w:id="58" w:name="_Toc156197241"/>
            <w:bookmarkStart w:id="59" w:name="_Toc156213754"/>
            <w:r w:rsidRPr="3E8023B6">
              <w:rPr>
                <w:rFonts w:cs="Arial"/>
                <w:sz w:val="22"/>
                <w:szCs w:val="22"/>
              </w:rPr>
              <w:t xml:space="preserve">Student users </w:t>
            </w:r>
            <w:r w:rsidR="3852565F" w:rsidRPr="3E8023B6">
              <w:rPr>
                <w:rFonts w:cs="Arial"/>
                <w:sz w:val="22"/>
                <w:szCs w:val="22"/>
              </w:rPr>
              <w:t>can create, view, edit, comment on, and track their project paper submissions and proofreading requests</w:t>
            </w:r>
            <w:r w:rsidR="5890518F" w:rsidRPr="3E8023B6">
              <w:rPr>
                <w:rFonts w:cs="Arial"/>
                <w:sz w:val="22"/>
                <w:szCs w:val="22"/>
              </w:rPr>
              <w:t xml:space="preserve"> on</w:t>
            </w:r>
            <w:r w:rsidR="3852565F" w:rsidRPr="3E8023B6">
              <w:rPr>
                <w:rFonts w:cs="Arial"/>
                <w:sz w:val="22"/>
                <w:szCs w:val="22"/>
              </w:rPr>
              <w:t xml:space="preserve"> the </w:t>
            </w:r>
            <w:r w:rsidR="5890518F" w:rsidRPr="3E8023B6">
              <w:rPr>
                <w:rFonts w:cs="Arial"/>
                <w:sz w:val="22"/>
                <w:szCs w:val="22"/>
              </w:rPr>
              <w:t>system</w:t>
            </w:r>
            <w:r w:rsidR="77A255FE" w:rsidRPr="3E8023B6">
              <w:rPr>
                <w:rFonts w:cs="Arial"/>
                <w:sz w:val="22"/>
                <w:szCs w:val="22"/>
              </w:rPr>
              <w:t>. They</w:t>
            </w:r>
            <w:r w:rsidR="5890518F" w:rsidRPr="3E8023B6">
              <w:rPr>
                <w:rFonts w:cs="Arial"/>
                <w:sz w:val="22"/>
                <w:szCs w:val="22"/>
              </w:rPr>
              <w:t xml:space="preserve"> can only</w:t>
            </w:r>
            <w:r w:rsidR="3852565F" w:rsidRPr="3E8023B6">
              <w:rPr>
                <w:rFonts w:cs="Arial"/>
                <w:sz w:val="22"/>
                <w:szCs w:val="22"/>
              </w:rPr>
              <w:t xml:space="preserve"> generate status </w:t>
            </w:r>
            <w:r w:rsidR="5890518F" w:rsidRPr="3E8023B6">
              <w:rPr>
                <w:rFonts w:cs="Arial"/>
                <w:sz w:val="22"/>
                <w:szCs w:val="22"/>
              </w:rPr>
              <w:t xml:space="preserve">reports </w:t>
            </w:r>
            <w:r w:rsidR="3852565F" w:rsidRPr="3E8023B6">
              <w:rPr>
                <w:rFonts w:cs="Arial"/>
                <w:sz w:val="22"/>
                <w:szCs w:val="22"/>
              </w:rPr>
              <w:t xml:space="preserve">and summary reports </w:t>
            </w:r>
            <w:r w:rsidR="5890518F" w:rsidRPr="3E8023B6">
              <w:rPr>
                <w:rFonts w:cs="Arial"/>
                <w:sz w:val="22"/>
                <w:szCs w:val="22"/>
              </w:rPr>
              <w:t>on</w:t>
            </w:r>
            <w:r w:rsidR="3852565F" w:rsidRPr="3E8023B6">
              <w:rPr>
                <w:rFonts w:cs="Arial"/>
                <w:sz w:val="22"/>
                <w:szCs w:val="22"/>
              </w:rPr>
              <w:t xml:space="preserve"> their </w:t>
            </w:r>
            <w:r w:rsidR="5890518F" w:rsidRPr="3E8023B6">
              <w:rPr>
                <w:rFonts w:cs="Arial"/>
                <w:sz w:val="22"/>
                <w:szCs w:val="22"/>
              </w:rPr>
              <w:t xml:space="preserve">own </w:t>
            </w:r>
            <w:r w:rsidR="3852565F" w:rsidRPr="3E8023B6">
              <w:rPr>
                <w:rFonts w:cs="Arial"/>
                <w:sz w:val="22"/>
                <w:szCs w:val="22"/>
              </w:rPr>
              <w:t>projects</w:t>
            </w:r>
            <w:r w:rsidR="5890518F" w:rsidRPr="3E8023B6">
              <w:rPr>
                <w:rFonts w:cs="Arial"/>
                <w:sz w:val="22"/>
                <w:szCs w:val="22"/>
              </w:rPr>
              <w:t xml:space="preserve"> and proofreading requests</w:t>
            </w:r>
            <w:r w:rsidR="3852565F" w:rsidRPr="3E8023B6">
              <w:rPr>
                <w:rFonts w:cs="Arial"/>
                <w:sz w:val="22"/>
                <w:szCs w:val="22"/>
              </w:rPr>
              <w:t>.</w:t>
            </w:r>
            <w:bookmarkEnd w:id="58"/>
            <w:bookmarkEnd w:id="59"/>
          </w:p>
        </w:tc>
      </w:tr>
      <w:tr w:rsidR="00C104A5" w:rsidRPr="00077195" w14:paraId="514E24AF" w14:textId="77777777" w:rsidTr="7F45A552">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2037C718" w14:textId="62E13661" w:rsidR="00C104A5" w:rsidRPr="00077195" w:rsidRDefault="004E6326" w:rsidP="00394FD8">
            <w:pPr>
              <w:pStyle w:val="Heading3"/>
              <w:spacing w:line="276" w:lineRule="auto"/>
              <w:ind w:firstLine="142"/>
              <w:rPr>
                <w:rFonts w:cs="Arial"/>
                <w:iCs/>
                <w:sz w:val="22"/>
                <w:szCs w:val="22"/>
                <w:highlight w:val="yellow"/>
              </w:rPr>
            </w:pPr>
            <w:bookmarkStart w:id="60" w:name="_Toc156197242"/>
            <w:bookmarkStart w:id="61" w:name="_Toc156213755"/>
            <w:r w:rsidRPr="00077195">
              <w:rPr>
                <w:rFonts w:cs="Arial"/>
                <w:i/>
                <w:iCs/>
                <w:sz w:val="22"/>
                <w:szCs w:val="22"/>
              </w:rPr>
              <w:t>Professor</w:t>
            </w:r>
            <w:bookmarkEnd w:id="60"/>
            <w:bookmarkEnd w:id="61"/>
          </w:p>
        </w:tc>
        <w:tc>
          <w:tcPr>
            <w:tcW w:w="7229" w:type="dxa"/>
            <w:tcBorders>
              <w:top w:val="single" w:sz="6" w:space="0" w:color="auto"/>
              <w:left w:val="single" w:sz="6" w:space="0" w:color="auto"/>
              <w:bottom w:val="single" w:sz="6" w:space="0" w:color="auto"/>
              <w:right w:val="single" w:sz="6" w:space="0" w:color="auto"/>
            </w:tcBorders>
            <w:shd w:val="clear" w:color="auto" w:fill="auto"/>
          </w:tcPr>
          <w:p w14:paraId="16DDAD4D" w14:textId="27119730" w:rsidR="00C104A5" w:rsidRPr="00077195" w:rsidRDefault="00C72C7B" w:rsidP="00394FD8">
            <w:pPr>
              <w:pStyle w:val="Heading3"/>
              <w:spacing w:line="276" w:lineRule="auto"/>
              <w:ind w:left="150" w:right="284"/>
              <w:jc w:val="both"/>
              <w:rPr>
                <w:rFonts w:cs="Arial"/>
                <w:iCs/>
                <w:sz w:val="22"/>
                <w:szCs w:val="22"/>
              </w:rPr>
            </w:pPr>
            <w:bookmarkStart w:id="62" w:name="_Toc156197243"/>
            <w:bookmarkStart w:id="63" w:name="_Toc156213756"/>
            <w:r w:rsidRPr="00077195">
              <w:rPr>
                <w:rFonts w:cs="Arial"/>
                <w:iCs/>
                <w:sz w:val="22"/>
                <w:szCs w:val="22"/>
              </w:rPr>
              <w:t>This user can view, approve, return, and comment on the project submissions</w:t>
            </w:r>
            <w:r w:rsidR="0033772E" w:rsidRPr="00077195">
              <w:rPr>
                <w:rFonts w:cs="Arial"/>
                <w:iCs/>
                <w:sz w:val="22"/>
                <w:szCs w:val="22"/>
              </w:rPr>
              <w:t xml:space="preserve">. For </w:t>
            </w:r>
            <w:r w:rsidRPr="00077195">
              <w:rPr>
                <w:rFonts w:cs="Arial"/>
                <w:iCs/>
                <w:sz w:val="22"/>
                <w:szCs w:val="22"/>
              </w:rPr>
              <w:t>proofreading requests</w:t>
            </w:r>
            <w:r w:rsidR="0033772E" w:rsidRPr="00077195">
              <w:rPr>
                <w:rFonts w:cs="Arial"/>
                <w:iCs/>
                <w:sz w:val="22"/>
                <w:szCs w:val="22"/>
              </w:rPr>
              <w:t xml:space="preserve">, they can view, endorse, return, and comment. </w:t>
            </w:r>
            <w:r w:rsidR="00AA7660" w:rsidRPr="00077195">
              <w:rPr>
                <w:rFonts w:cs="Arial"/>
                <w:iCs/>
                <w:sz w:val="22"/>
                <w:szCs w:val="22"/>
              </w:rPr>
              <w:t>They</w:t>
            </w:r>
            <w:r w:rsidR="0033772E" w:rsidRPr="00077195">
              <w:rPr>
                <w:rFonts w:cs="Arial"/>
                <w:iCs/>
                <w:sz w:val="22"/>
                <w:szCs w:val="22"/>
              </w:rPr>
              <w:t xml:space="preserve"> can generate status reports, summary, and metadata </w:t>
            </w:r>
            <w:r w:rsidR="00FC5CE8" w:rsidRPr="00077195">
              <w:rPr>
                <w:rFonts w:cs="Arial"/>
                <w:iCs/>
                <w:sz w:val="22"/>
                <w:szCs w:val="22"/>
              </w:rPr>
              <w:t>reports.</w:t>
            </w:r>
            <w:r w:rsidRPr="00077195">
              <w:rPr>
                <w:rFonts w:cs="Arial"/>
                <w:iCs/>
                <w:sz w:val="22"/>
                <w:szCs w:val="22"/>
              </w:rPr>
              <w:t xml:space="preserve"> Their approval for projects is sought out after the paper has successfully gone through proofreading. They also endorse proofreading requests to the English Cluster head.</w:t>
            </w:r>
            <w:bookmarkEnd w:id="62"/>
            <w:bookmarkEnd w:id="63"/>
          </w:p>
        </w:tc>
      </w:tr>
      <w:tr w:rsidR="00C104A5" w:rsidRPr="00077195" w14:paraId="4C427240" w14:textId="77777777" w:rsidTr="7F45A552">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0C6C4C89" w14:textId="5400DFAE" w:rsidR="00C104A5" w:rsidRPr="00077195" w:rsidRDefault="00681C9D" w:rsidP="00394FD8">
            <w:pPr>
              <w:pStyle w:val="Heading3"/>
              <w:spacing w:line="276" w:lineRule="auto"/>
              <w:ind w:firstLine="142"/>
              <w:rPr>
                <w:rFonts w:cs="Arial"/>
                <w:i/>
                <w:iCs/>
                <w:sz w:val="22"/>
                <w:szCs w:val="22"/>
                <w:highlight w:val="yellow"/>
              </w:rPr>
            </w:pPr>
            <w:bookmarkStart w:id="64" w:name="_Toc156197244"/>
            <w:bookmarkStart w:id="65" w:name="_Toc156213757"/>
            <w:r w:rsidRPr="00077195">
              <w:rPr>
                <w:rFonts w:cs="Arial"/>
                <w:i/>
                <w:iCs/>
                <w:sz w:val="22"/>
                <w:szCs w:val="22"/>
              </w:rPr>
              <w:t>Proofreader</w:t>
            </w:r>
            <w:bookmarkEnd w:id="64"/>
            <w:bookmarkEnd w:id="65"/>
          </w:p>
        </w:tc>
        <w:tc>
          <w:tcPr>
            <w:tcW w:w="7229" w:type="dxa"/>
            <w:tcBorders>
              <w:top w:val="single" w:sz="6" w:space="0" w:color="auto"/>
              <w:left w:val="single" w:sz="6" w:space="0" w:color="auto"/>
              <w:bottom w:val="single" w:sz="6" w:space="0" w:color="auto"/>
              <w:right w:val="single" w:sz="6" w:space="0" w:color="auto"/>
            </w:tcBorders>
            <w:shd w:val="clear" w:color="auto" w:fill="auto"/>
          </w:tcPr>
          <w:p w14:paraId="31C0CB42" w14:textId="63B72CF0" w:rsidR="00C104A5" w:rsidRPr="00077195" w:rsidRDefault="009E00C6" w:rsidP="00DC2C93">
            <w:pPr>
              <w:pStyle w:val="Heading3"/>
              <w:spacing w:line="276" w:lineRule="auto"/>
              <w:ind w:left="150" w:right="284"/>
              <w:jc w:val="both"/>
              <w:rPr>
                <w:rFonts w:cs="Arial"/>
                <w:iCs/>
                <w:sz w:val="22"/>
                <w:szCs w:val="22"/>
              </w:rPr>
            </w:pPr>
            <w:bookmarkStart w:id="66" w:name="_Toc156197245"/>
            <w:bookmarkStart w:id="67" w:name="_Toc156213758"/>
            <w:r w:rsidRPr="00077195">
              <w:rPr>
                <w:rFonts w:cs="Arial"/>
                <w:iCs/>
                <w:sz w:val="22"/>
                <w:szCs w:val="22"/>
              </w:rPr>
              <w:t xml:space="preserve">This </w:t>
            </w:r>
            <w:r w:rsidR="00E10621" w:rsidRPr="00077195">
              <w:rPr>
                <w:rFonts w:cs="Arial"/>
                <w:iCs/>
                <w:sz w:val="22"/>
                <w:szCs w:val="22"/>
              </w:rPr>
              <w:t>user gets assigned to proofread the papers th</w:t>
            </w:r>
            <w:r w:rsidR="00F80FE3" w:rsidRPr="00077195">
              <w:rPr>
                <w:rFonts w:cs="Arial"/>
                <w:iCs/>
                <w:sz w:val="22"/>
                <w:szCs w:val="22"/>
              </w:rPr>
              <w:t>at they</w:t>
            </w:r>
            <w:r w:rsidR="00E10621" w:rsidRPr="00077195">
              <w:rPr>
                <w:rFonts w:cs="Arial"/>
                <w:iCs/>
                <w:sz w:val="22"/>
                <w:szCs w:val="22"/>
              </w:rPr>
              <w:t xml:space="preserve"> receive </w:t>
            </w:r>
            <w:r w:rsidR="00F80FE3" w:rsidRPr="00077195">
              <w:rPr>
                <w:rFonts w:cs="Arial"/>
                <w:iCs/>
                <w:sz w:val="22"/>
                <w:szCs w:val="22"/>
              </w:rPr>
              <w:t xml:space="preserve">and got assigned from the English cluster head, </w:t>
            </w:r>
            <w:r w:rsidR="00E01E00" w:rsidRPr="00077195">
              <w:rPr>
                <w:rFonts w:cs="Arial"/>
                <w:iCs/>
                <w:sz w:val="22"/>
                <w:szCs w:val="22"/>
              </w:rPr>
              <w:t>so they can view</w:t>
            </w:r>
            <w:r w:rsidR="00445D50" w:rsidRPr="00077195">
              <w:rPr>
                <w:rFonts w:cs="Arial"/>
                <w:iCs/>
                <w:sz w:val="22"/>
                <w:szCs w:val="22"/>
              </w:rPr>
              <w:t>, approve, return,</w:t>
            </w:r>
            <w:r w:rsidR="00E01E00" w:rsidRPr="00077195">
              <w:rPr>
                <w:rFonts w:cs="Arial"/>
                <w:iCs/>
                <w:sz w:val="22"/>
                <w:szCs w:val="22"/>
              </w:rPr>
              <w:t xml:space="preserve"> and comment </w:t>
            </w:r>
            <w:r w:rsidR="00445D50" w:rsidRPr="00077195">
              <w:rPr>
                <w:rFonts w:cs="Arial"/>
                <w:iCs/>
                <w:sz w:val="22"/>
                <w:szCs w:val="22"/>
              </w:rPr>
              <w:t xml:space="preserve">on </w:t>
            </w:r>
            <w:r w:rsidR="00E01E00" w:rsidRPr="00077195">
              <w:rPr>
                <w:rFonts w:cs="Arial"/>
                <w:iCs/>
                <w:sz w:val="22"/>
                <w:szCs w:val="22"/>
              </w:rPr>
              <w:t xml:space="preserve">the </w:t>
            </w:r>
            <w:r w:rsidR="00445D50" w:rsidRPr="00077195">
              <w:rPr>
                <w:rFonts w:cs="Arial"/>
                <w:iCs/>
                <w:sz w:val="22"/>
                <w:szCs w:val="22"/>
              </w:rPr>
              <w:t>project submissions</w:t>
            </w:r>
            <w:r w:rsidR="00A74D13" w:rsidRPr="00077195">
              <w:rPr>
                <w:rFonts w:cs="Arial"/>
                <w:iCs/>
                <w:sz w:val="22"/>
                <w:szCs w:val="22"/>
              </w:rPr>
              <w:t>.</w:t>
            </w:r>
            <w:r w:rsidR="00445D50" w:rsidRPr="00077195">
              <w:rPr>
                <w:rFonts w:cs="Arial"/>
                <w:iCs/>
                <w:sz w:val="22"/>
                <w:szCs w:val="22"/>
              </w:rPr>
              <w:t xml:space="preserve"> They can </w:t>
            </w:r>
            <w:r w:rsidR="00A74D13" w:rsidRPr="00077195">
              <w:rPr>
                <w:rFonts w:cs="Arial"/>
                <w:iCs/>
                <w:sz w:val="22"/>
                <w:szCs w:val="22"/>
              </w:rPr>
              <w:t xml:space="preserve">also </w:t>
            </w:r>
            <w:r w:rsidR="00445D50" w:rsidRPr="00077195">
              <w:rPr>
                <w:rFonts w:cs="Arial"/>
                <w:iCs/>
                <w:sz w:val="22"/>
                <w:szCs w:val="22"/>
              </w:rPr>
              <w:t>generate status reports, summary, and metadata reports.</w:t>
            </w:r>
            <w:r w:rsidR="00E01E00" w:rsidRPr="00077195">
              <w:rPr>
                <w:rFonts w:cs="Arial"/>
                <w:iCs/>
                <w:sz w:val="22"/>
                <w:szCs w:val="22"/>
              </w:rPr>
              <w:t xml:space="preserve"> while they proofread and return the proofread </w:t>
            </w:r>
            <w:r w:rsidR="00DC2C93" w:rsidRPr="00077195">
              <w:rPr>
                <w:rFonts w:cs="Arial"/>
                <w:iCs/>
                <w:sz w:val="22"/>
                <w:szCs w:val="22"/>
              </w:rPr>
              <w:t>submitted project</w:t>
            </w:r>
            <w:r w:rsidR="00E01E00" w:rsidRPr="00077195">
              <w:rPr>
                <w:rFonts w:cs="Arial"/>
                <w:iCs/>
                <w:sz w:val="22"/>
                <w:szCs w:val="22"/>
              </w:rPr>
              <w:t xml:space="preserve"> to the professor</w:t>
            </w:r>
            <w:r w:rsidR="00DC2C93" w:rsidRPr="00077195">
              <w:rPr>
                <w:rFonts w:cs="Arial"/>
                <w:iCs/>
                <w:sz w:val="22"/>
                <w:szCs w:val="22"/>
              </w:rPr>
              <w:t>.</w:t>
            </w:r>
            <w:bookmarkEnd w:id="66"/>
            <w:bookmarkEnd w:id="67"/>
          </w:p>
        </w:tc>
      </w:tr>
      <w:tr w:rsidR="00D0163F" w:rsidRPr="00077195" w14:paraId="748C096F" w14:textId="77777777" w:rsidTr="7F45A552">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10927FA5" w14:textId="2CB6253F" w:rsidR="00D0163F" w:rsidRPr="00077195" w:rsidRDefault="00681C9D" w:rsidP="00394FD8">
            <w:pPr>
              <w:pStyle w:val="Heading3"/>
              <w:spacing w:line="276" w:lineRule="auto"/>
              <w:ind w:left="131" w:firstLine="11"/>
              <w:rPr>
                <w:rFonts w:cs="Arial"/>
                <w:i/>
                <w:iCs/>
                <w:sz w:val="22"/>
                <w:szCs w:val="22"/>
              </w:rPr>
            </w:pPr>
            <w:bookmarkStart w:id="68" w:name="_Toc156197246"/>
            <w:bookmarkStart w:id="69" w:name="_Toc156213759"/>
            <w:r w:rsidRPr="00077195">
              <w:rPr>
                <w:rFonts w:cs="Arial"/>
                <w:i/>
                <w:iCs/>
                <w:sz w:val="22"/>
                <w:szCs w:val="22"/>
              </w:rPr>
              <w:t>English Cluster Head</w:t>
            </w:r>
            <w:bookmarkEnd w:id="68"/>
            <w:bookmarkEnd w:id="69"/>
          </w:p>
        </w:tc>
        <w:tc>
          <w:tcPr>
            <w:tcW w:w="7229" w:type="dxa"/>
            <w:tcBorders>
              <w:top w:val="single" w:sz="6" w:space="0" w:color="auto"/>
              <w:left w:val="single" w:sz="6" w:space="0" w:color="auto"/>
              <w:bottom w:val="single" w:sz="6" w:space="0" w:color="auto"/>
              <w:right w:val="single" w:sz="6" w:space="0" w:color="auto"/>
            </w:tcBorders>
            <w:shd w:val="clear" w:color="auto" w:fill="auto"/>
          </w:tcPr>
          <w:p w14:paraId="5F37A399" w14:textId="0C4BC415" w:rsidR="00D0163F" w:rsidRPr="00077195" w:rsidRDefault="00F76683" w:rsidP="00D94D6C">
            <w:pPr>
              <w:pStyle w:val="Heading3"/>
              <w:spacing w:line="276" w:lineRule="auto"/>
              <w:ind w:left="150" w:right="284"/>
              <w:jc w:val="both"/>
              <w:rPr>
                <w:rFonts w:cs="Arial"/>
                <w:iCs/>
                <w:sz w:val="22"/>
                <w:szCs w:val="22"/>
              </w:rPr>
            </w:pPr>
            <w:bookmarkStart w:id="70" w:name="_Toc156197247"/>
            <w:bookmarkStart w:id="71" w:name="_Toc156213760"/>
            <w:r w:rsidRPr="00077195">
              <w:rPr>
                <w:rFonts w:cs="Arial"/>
                <w:iCs/>
                <w:sz w:val="22"/>
                <w:szCs w:val="22"/>
              </w:rPr>
              <w:t>This user can view, approve, return, and comment on the project submissions. They are users to be part of the approval process for projects and they can generate status reports, summary, and metadata reports on all projects in the entire system</w:t>
            </w:r>
            <w:bookmarkEnd w:id="70"/>
            <w:bookmarkEnd w:id="71"/>
          </w:p>
        </w:tc>
      </w:tr>
      <w:tr w:rsidR="00D0163F" w:rsidRPr="00077195" w14:paraId="23868164" w14:textId="77777777" w:rsidTr="7F45A552">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3B52D3E5" w14:textId="6922F716" w:rsidR="00D0163F" w:rsidRPr="00077195" w:rsidRDefault="00681C9D" w:rsidP="00394FD8">
            <w:pPr>
              <w:pStyle w:val="Heading3"/>
              <w:spacing w:line="276" w:lineRule="auto"/>
              <w:ind w:left="131" w:firstLine="11"/>
              <w:rPr>
                <w:rFonts w:cs="Arial"/>
                <w:i/>
                <w:iCs/>
                <w:sz w:val="22"/>
                <w:szCs w:val="22"/>
              </w:rPr>
            </w:pPr>
            <w:bookmarkStart w:id="72" w:name="_Toc156197248"/>
            <w:bookmarkStart w:id="73" w:name="_Toc156213761"/>
            <w:r w:rsidRPr="00077195">
              <w:rPr>
                <w:rFonts w:cs="Arial"/>
                <w:i/>
                <w:iCs/>
                <w:sz w:val="22"/>
                <w:szCs w:val="22"/>
              </w:rPr>
              <w:t>P</w:t>
            </w:r>
            <w:r w:rsidR="00FB52AE" w:rsidRPr="00077195">
              <w:rPr>
                <w:rFonts w:cs="Arial"/>
                <w:i/>
                <w:iCs/>
                <w:sz w:val="22"/>
                <w:szCs w:val="22"/>
              </w:rPr>
              <w:t>BL Head</w:t>
            </w:r>
            <w:bookmarkEnd w:id="72"/>
            <w:bookmarkEnd w:id="73"/>
          </w:p>
        </w:tc>
        <w:tc>
          <w:tcPr>
            <w:tcW w:w="7229" w:type="dxa"/>
            <w:tcBorders>
              <w:top w:val="single" w:sz="6" w:space="0" w:color="auto"/>
              <w:left w:val="single" w:sz="6" w:space="0" w:color="auto"/>
              <w:bottom w:val="single" w:sz="6" w:space="0" w:color="auto"/>
              <w:right w:val="single" w:sz="6" w:space="0" w:color="auto"/>
            </w:tcBorders>
            <w:shd w:val="clear" w:color="auto" w:fill="auto"/>
          </w:tcPr>
          <w:p w14:paraId="7397D9AC" w14:textId="2A310561" w:rsidR="00D0163F" w:rsidRPr="00077195" w:rsidRDefault="00743E63" w:rsidP="00394FD8">
            <w:pPr>
              <w:pStyle w:val="Heading3"/>
              <w:spacing w:line="276" w:lineRule="auto"/>
              <w:ind w:left="150" w:right="284"/>
              <w:jc w:val="both"/>
              <w:rPr>
                <w:rFonts w:cs="Arial"/>
                <w:iCs/>
                <w:sz w:val="22"/>
                <w:szCs w:val="22"/>
              </w:rPr>
            </w:pPr>
            <w:bookmarkStart w:id="74" w:name="_Toc156197249"/>
            <w:bookmarkStart w:id="75" w:name="_Toc156213762"/>
            <w:r w:rsidRPr="00077195">
              <w:rPr>
                <w:rFonts w:cs="Arial"/>
                <w:iCs/>
                <w:sz w:val="22"/>
                <w:szCs w:val="22"/>
              </w:rPr>
              <w:t>This user can view, return, and comment on the project submissions. They also assign users to be part of the approval process for projects</w:t>
            </w:r>
            <w:r w:rsidR="005820F2" w:rsidRPr="00077195">
              <w:rPr>
                <w:rFonts w:cs="Arial"/>
                <w:iCs/>
                <w:sz w:val="22"/>
                <w:szCs w:val="22"/>
              </w:rPr>
              <w:t xml:space="preserve"> and they</w:t>
            </w:r>
            <w:r w:rsidRPr="00077195">
              <w:rPr>
                <w:rFonts w:cs="Arial"/>
                <w:iCs/>
                <w:sz w:val="22"/>
                <w:szCs w:val="22"/>
              </w:rPr>
              <w:t xml:space="preserve"> can generate status reports, summary, and metadata reports on all projects in the entire system</w:t>
            </w:r>
            <w:bookmarkEnd w:id="74"/>
            <w:bookmarkEnd w:id="75"/>
          </w:p>
        </w:tc>
      </w:tr>
      <w:tr w:rsidR="00D0163F" w:rsidRPr="00077195" w14:paraId="3DDDCF04" w14:textId="77777777" w:rsidTr="7F45A552">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7A1E8E00" w14:textId="103FB089" w:rsidR="00D0163F" w:rsidRPr="00077195" w:rsidRDefault="00FB52AE" w:rsidP="00394FD8">
            <w:pPr>
              <w:pStyle w:val="Heading3"/>
              <w:spacing w:line="276" w:lineRule="auto"/>
              <w:ind w:firstLine="142"/>
              <w:rPr>
                <w:rFonts w:cs="Arial"/>
                <w:i/>
                <w:iCs/>
                <w:sz w:val="22"/>
                <w:szCs w:val="22"/>
              </w:rPr>
            </w:pPr>
            <w:bookmarkStart w:id="76" w:name="_Toc156197250"/>
            <w:bookmarkStart w:id="77" w:name="_Toc156213763"/>
            <w:r w:rsidRPr="00077195">
              <w:rPr>
                <w:rFonts w:cs="Arial"/>
                <w:i/>
                <w:iCs/>
                <w:sz w:val="22"/>
                <w:szCs w:val="22"/>
              </w:rPr>
              <w:t>Executive Director</w:t>
            </w:r>
            <w:bookmarkEnd w:id="76"/>
            <w:bookmarkEnd w:id="77"/>
          </w:p>
        </w:tc>
        <w:tc>
          <w:tcPr>
            <w:tcW w:w="7229" w:type="dxa"/>
            <w:tcBorders>
              <w:top w:val="single" w:sz="6" w:space="0" w:color="auto"/>
              <w:left w:val="single" w:sz="6" w:space="0" w:color="auto"/>
              <w:bottom w:val="single" w:sz="6" w:space="0" w:color="auto"/>
              <w:right w:val="single" w:sz="6" w:space="0" w:color="auto"/>
            </w:tcBorders>
            <w:shd w:val="clear" w:color="auto" w:fill="auto"/>
          </w:tcPr>
          <w:p w14:paraId="013A8A71" w14:textId="5923202F" w:rsidR="00D0163F" w:rsidRPr="00077195" w:rsidRDefault="00743E63" w:rsidP="00394FD8">
            <w:pPr>
              <w:pStyle w:val="Heading3"/>
              <w:spacing w:line="276" w:lineRule="auto"/>
              <w:ind w:left="150" w:right="284"/>
              <w:jc w:val="both"/>
              <w:rPr>
                <w:rFonts w:cs="Arial"/>
                <w:iCs/>
                <w:sz w:val="22"/>
                <w:szCs w:val="22"/>
              </w:rPr>
            </w:pPr>
            <w:bookmarkStart w:id="78" w:name="_Toc156197251"/>
            <w:bookmarkStart w:id="79" w:name="_Toc156213764"/>
            <w:r w:rsidRPr="00077195">
              <w:rPr>
                <w:rFonts w:cs="Arial"/>
                <w:iCs/>
                <w:sz w:val="22"/>
                <w:szCs w:val="22"/>
              </w:rPr>
              <w:t>This user can view, approve, return, and comment on the project submissions</w:t>
            </w:r>
            <w:r w:rsidR="005104FB" w:rsidRPr="00077195">
              <w:rPr>
                <w:rFonts w:cs="Arial"/>
                <w:iCs/>
                <w:sz w:val="22"/>
                <w:szCs w:val="22"/>
              </w:rPr>
              <w:t>.</w:t>
            </w:r>
            <w:r w:rsidRPr="00077195">
              <w:rPr>
                <w:rFonts w:cs="Arial"/>
                <w:iCs/>
                <w:sz w:val="22"/>
                <w:szCs w:val="22"/>
              </w:rPr>
              <w:t xml:space="preserve"> They </w:t>
            </w:r>
            <w:r w:rsidR="005104FB" w:rsidRPr="00077195">
              <w:rPr>
                <w:rFonts w:cs="Arial"/>
                <w:iCs/>
                <w:sz w:val="22"/>
                <w:szCs w:val="22"/>
              </w:rPr>
              <w:t>are</w:t>
            </w:r>
            <w:r w:rsidRPr="00077195">
              <w:rPr>
                <w:rFonts w:cs="Arial"/>
                <w:iCs/>
                <w:sz w:val="22"/>
                <w:szCs w:val="22"/>
              </w:rPr>
              <w:t xml:space="preserve"> users to be part of the approval process for projects</w:t>
            </w:r>
            <w:r w:rsidR="00FB28DD" w:rsidRPr="00077195">
              <w:rPr>
                <w:rFonts w:cs="Arial"/>
                <w:iCs/>
                <w:sz w:val="22"/>
                <w:szCs w:val="22"/>
              </w:rPr>
              <w:t xml:space="preserve"> and they</w:t>
            </w:r>
            <w:r w:rsidRPr="00077195">
              <w:rPr>
                <w:rFonts w:cs="Arial"/>
                <w:iCs/>
                <w:sz w:val="22"/>
                <w:szCs w:val="22"/>
              </w:rPr>
              <w:t xml:space="preserve"> can generate status reports, summary, and metadata reports on all projects in the entire system</w:t>
            </w:r>
            <w:bookmarkEnd w:id="78"/>
            <w:bookmarkEnd w:id="79"/>
          </w:p>
        </w:tc>
      </w:tr>
      <w:tr w:rsidR="00D0163F" w:rsidRPr="00077195" w14:paraId="6BC432D6" w14:textId="77777777" w:rsidTr="7F45A552">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015BAE9D" w14:textId="4D4D2963" w:rsidR="00D0163F" w:rsidRPr="00077195" w:rsidRDefault="00FB52AE" w:rsidP="00394FD8">
            <w:pPr>
              <w:pStyle w:val="Heading3"/>
              <w:spacing w:line="276" w:lineRule="auto"/>
              <w:ind w:firstLine="142"/>
              <w:rPr>
                <w:rFonts w:cs="Arial"/>
                <w:i/>
                <w:iCs/>
                <w:sz w:val="22"/>
                <w:szCs w:val="22"/>
              </w:rPr>
            </w:pPr>
            <w:bookmarkStart w:id="80" w:name="_Toc156197252"/>
            <w:bookmarkStart w:id="81" w:name="_Toc156213765"/>
            <w:r w:rsidRPr="00077195">
              <w:rPr>
                <w:rFonts w:cs="Arial"/>
                <w:i/>
                <w:iCs/>
                <w:sz w:val="22"/>
                <w:szCs w:val="22"/>
              </w:rPr>
              <w:t>Librarian</w:t>
            </w:r>
            <w:bookmarkEnd w:id="80"/>
            <w:bookmarkEnd w:id="81"/>
          </w:p>
        </w:tc>
        <w:tc>
          <w:tcPr>
            <w:tcW w:w="7229" w:type="dxa"/>
            <w:tcBorders>
              <w:top w:val="single" w:sz="6" w:space="0" w:color="auto"/>
              <w:left w:val="single" w:sz="6" w:space="0" w:color="auto"/>
              <w:bottom w:val="single" w:sz="6" w:space="0" w:color="auto"/>
              <w:right w:val="single" w:sz="6" w:space="0" w:color="auto"/>
            </w:tcBorders>
            <w:shd w:val="clear" w:color="auto" w:fill="auto"/>
          </w:tcPr>
          <w:p w14:paraId="35467A07" w14:textId="52D1A033" w:rsidR="00D0163F" w:rsidRPr="00077195" w:rsidRDefault="1D253682" w:rsidP="20B71CF9">
            <w:pPr>
              <w:pStyle w:val="Heading3"/>
              <w:spacing w:line="276" w:lineRule="auto"/>
              <w:ind w:left="150" w:right="284"/>
              <w:jc w:val="both"/>
              <w:rPr>
                <w:rFonts w:cs="Arial"/>
                <w:sz w:val="22"/>
                <w:szCs w:val="22"/>
              </w:rPr>
            </w:pPr>
            <w:bookmarkStart w:id="82" w:name="_Toc156197253"/>
            <w:bookmarkStart w:id="83" w:name="_Toc156213766"/>
            <w:r w:rsidRPr="20B71CF9">
              <w:rPr>
                <w:rFonts w:cs="Arial"/>
                <w:sz w:val="22"/>
                <w:szCs w:val="22"/>
              </w:rPr>
              <w:t xml:space="preserve">This user </w:t>
            </w:r>
            <w:r w:rsidR="7F4636D1" w:rsidRPr="20B71CF9">
              <w:rPr>
                <w:rFonts w:cs="Arial"/>
                <w:sz w:val="22"/>
                <w:szCs w:val="22"/>
              </w:rPr>
              <w:t>can view, return, and comment on</w:t>
            </w:r>
            <w:r w:rsidRPr="20B71CF9">
              <w:rPr>
                <w:rFonts w:cs="Arial"/>
                <w:sz w:val="22"/>
                <w:szCs w:val="22"/>
              </w:rPr>
              <w:t xml:space="preserve"> submissions from </w:t>
            </w:r>
            <w:r w:rsidR="05CCCF3A" w:rsidRPr="20B71CF9">
              <w:rPr>
                <w:rFonts w:cs="Arial"/>
                <w:sz w:val="22"/>
                <w:szCs w:val="22"/>
              </w:rPr>
              <w:t>student</w:t>
            </w:r>
            <w:r w:rsidR="7F4636D1" w:rsidRPr="20B71CF9">
              <w:rPr>
                <w:rFonts w:cs="Arial"/>
                <w:sz w:val="22"/>
                <w:szCs w:val="22"/>
              </w:rPr>
              <w:t>s</w:t>
            </w:r>
            <w:r w:rsidRPr="20B71CF9">
              <w:rPr>
                <w:rFonts w:cs="Arial"/>
                <w:sz w:val="22"/>
                <w:szCs w:val="22"/>
              </w:rPr>
              <w:t xml:space="preserve"> after they have been approved</w:t>
            </w:r>
            <w:r w:rsidR="7F4636D1" w:rsidRPr="20B71CF9">
              <w:rPr>
                <w:rFonts w:cs="Arial"/>
                <w:sz w:val="22"/>
                <w:szCs w:val="22"/>
              </w:rPr>
              <w:t>.</w:t>
            </w:r>
            <w:r w:rsidRPr="20B71CF9">
              <w:rPr>
                <w:rFonts w:cs="Arial"/>
                <w:sz w:val="22"/>
                <w:szCs w:val="22"/>
              </w:rPr>
              <w:t xml:space="preserve"> They </w:t>
            </w:r>
            <w:r w:rsidR="7F4636D1" w:rsidRPr="20B71CF9">
              <w:rPr>
                <w:rFonts w:cs="Arial"/>
                <w:sz w:val="22"/>
                <w:szCs w:val="22"/>
              </w:rPr>
              <w:t xml:space="preserve">categorize the project papers and publish them to the library system. </w:t>
            </w:r>
            <w:r w:rsidR="062C60A5" w:rsidRPr="20B71CF9">
              <w:rPr>
                <w:rFonts w:cs="Arial"/>
                <w:sz w:val="22"/>
                <w:szCs w:val="22"/>
              </w:rPr>
              <w:t>They</w:t>
            </w:r>
            <w:r w:rsidR="7F4636D1" w:rsidRPr="20B71CF9">
              <w:rPr>
                <w:rFonts w:cs="Arial"/>
                <w:sz w:val="22"/>
                <w:szCs w:val="22"/>
              </w:rPr>
              <w:t xml:space="preserve"> can generate status reports, </w:t>
            </w:r>
            <w:r w:rsidR="76D10C95" w:rsidRPr="20B71CF9">
              <w:rPr>
                <w:rFonts w:cs="Arial"/>
                <w:sz w:val="22"/>
                <w:szCs w:val="22"/>
              </w:rPr>
              <w:t>summaries</w:t>
            </w:r>
            <w:r w:rsidR="7F4636D1" w:rsidRPr="20B71CF9">
              <w:rPr>
                <w:rFonts w:cs="Arial"/>
                <w:sz w:val="22"/>
                <w:szCs w:val="22"/>
              </w:rPr>
              <w:t>, and metadata on all projects in the entire system.</w:t>
            </w:r>
            <w:bookmarkEnd w:id="82"/>
            <w:bookmarkEnd w:id="83"/>
            <w:r w:rsidR="7F4636D1" w:rsidRPr="20B71CF9">
              <w:rPr>
                <w:rFonts w:cs="Arial"/>
                <w:sz w:val="22"/>
                <w:szCs w:val="22"/>
              </w:rPr>
              <w:t xml:space="preserve"> </w:t>
            </w:r>
          </w:p>
        </w:tc>
      </w:tr>
      <w:tr w:rsidR="00BE0545" w:rsidRPr="00077195" w14:paraId="4E97D18A" w14:textId="77777777" w:rsidTr="7F45A552">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08BEBC9E" w14:textId="4D56B323" w:rsidR="00BE0545" w:rsidRPr="00077195" w:rsidRDefault="00BE0545" w:rsidP="00394FD8">
            <w:pPr>
              <w:pStyle w:val="Heading3"/>
              <w:spacing w:line="276" w:lineRule="auto"/>
              <w:ind w:firstLine="142"/>
              <w:rPr>
                <w:rFonts w:cs="Arial"/>
                <w:i/>
                <w:iCs/>
                <w:sz w:val="22"/>
                <w:szCs w:val="22"/>
              </w:rPr>
            </w:pPr>
            <w:bookmarkStart w:id="84" w:name="_Toc156197254"/>
            <w:bookmarkStart w:id="85" w:name="_Toc156213767"/>
            <w:r w:rsidRPr="00077195">
              <w:rPr>
                <w:rFonts w:cs="Arial"/>
                <w:i/>
                <w:iCs/>
                <w:sz w:val="22"/>
                <w:szCs w:val="22"/>
              </w:rPr>
              <w:t>Admin</w:t>
            </w:r>
            <w:bookmarkEnd w:id="84"/>
            <w:bookmarkEnd w:id="85"/>
          </w:p>
        </w:tc>
        <w:tc>
          <w:tcPr>
            <w:tcW w:w="7229" w:type="dxa"/>
            <w:tcBorders>
              <w:top w:val="single" w:sz="6" w:space="0" w:color="auto"/>
              <w:left w:val="single" w:sz="6" w:space="0" w:color="auto"/>
              <w:bottom w:val="single" w:sz="6" w:space="0" w:color="auto"/>
              <w:right w:val="single" w:sz="6" w:space="0" w:color="auto"/>
            </w:tcBorders>
            <w:shd w:val="clear" w:color="auto" w:fill="auto"/>
          </w:tcPr>
          <w:p w14:paraId="1856A22A" w14:textId="7415CA17" w:rsidR="00BE0545" w:rsidRPr="00077195" w:rsidRDefault="62F52EB5" w:rsidP="20B71CF9">
            <w:pPr>
              <w:pStyle w:val="Heading3"/>
              <w:spacing w:line="276" w:lineRule="auto"/>
              <w:ind w:left="150" w:right="284"/>
              <w:jc w:val="both"/>
              <w:rPr>
                <w:rFonts w:cs="Arial"/>
                <w:sz w:val="22"/>
                <w:szCs w:val="22"/>
              </w:rPr>
            </w:pPr>
            <w:bookmarkStart w:id="86" w:name="_Toc156197255"/>
            <w:bookmarkStart w:id="87" w:name="_Toc156213768"/>
            <w:r w:rsidRPr="7F45A552">
              <w:rPr>
                <w:rFonts w:cs="Arial"/>
                <w:sz w:val="22"/>
                <w:szCs w:val="22"/>
              </w:rPr>
              <w:t xml:space="preserve">The administrator can manage the users and can assign roles to them. They can generate status, summary, metadata, and system reports on </w:t>
            </w:r>
            <w:r w:rsidR="1E9EBE4E" w:rsidRPr="7F45A552">
              <w:rPr>
                <w:rFonts w:cs="Arial"/>
                <w:sz w:val="22"/>
                <w:szCs w:val="22"/>
              </w:rPr>
              <w:t>them</w:t>
            </w:r>
            <w:r w:rsidRPr="7F45A552">
              <w:rPr>
                <w:rFonts w:cs="Arial"/>
                <w:sz w:val="22"/>
                <w:szCs w:val="22"/>
              </w:rPr>
              <w:t xml:space="preserve">. The system admin accounts will be given to </w:t>
            </w:r>
            <w:bookmarkStart w:id="88" w:name="_Int_7mnF9zpy"/>
            <w:r w:rsidRPr="7F45A552">
              <w:rPr>
                <w:rFonts w:cs="Arial"/>
                <w:sz w:val="22"/>
                <w:szCs w:val="22"/>
              </w:rPr>
              <w:t>ITRO</w:t>
            </w:r>
            <w:bookmarkEnd w:id="88"/>
            <w:r w:rsidRPr="7F45A552">
              <w:rPr>
                <w:rFonts w:cs="Arial"/>
                <w:sz w:val="22"/>
                <w:szCs w:val="22"/>
              </w:rPr>
              <w:t xml:space="preserve"> personnel.</w:t>
            </w:r>
            <w:bookmarkEnd w:id="86"/>
            <w:bookmarkEnd w:id="87"/>
          </w:p>
        </w:tc>
      </w:tr>
    </w:tbl>
    <w:p w14:paraId="60DF2E58" w14:textId="77777777" w:rsidR="00D0163F" w:rsidRPr="001A1951" w:rsidRDefault="00D0163F" w:rsidP="00D0163F">
      <w:pPr>
        <w:pStyle w:val="Caption"/>
        <w:jc w:val="center"/>
        <w:rPr>
          <w:sz w:val="24"/>
          <w:szCs w:val="24"/>
        </w:rPr>
      </w:pPr>
    </w:p>
    <w:p w14:paraId="6D138D26" w14:textId="48F5E86B" w:rsidR="00D0163F" w:rsidRPr="001A1951" w:rsidRDefault="00D0163F" w:rsidP="00077195">
      <w:pPr>
        <w:pStyle w:val="Caption"/>
        <w:jc w:val="center"/>
        <w:rPr>
          <w:sz w:val="24"/>
          <w:szCs w:val="24"/>
        </w:rPr>
      </w:pPr>
      <w:bookmarkStart w:id="89" w:name="_Toc156213885"/>
      <w:r w:rsidRPr="001A1951">
        <w:rPr>
          <w:sz w:val="24"/>
          <w:szCs w:val="24"/>
        </w:rPr>
        <w:t xml:space="preserve">Table </w:t>
      </w:r>
      <w:r w:rsidRPr="001A1951">
        <w:rPr>
          <w:sz w:val="24"/>
          <w:szCs w:val="24"/>
        </w:rPr>
        <w:fldChar w:fldCharType="begin"/>
      </w:r>
      <w:r w:rsidRPr="001A1951">
        <w:rPr>
          <w:sz w:val="24"/>
          <w:szCs w:val="24"/>
        </w:rPr>
        <w:instrText xml:space="preserve"> SEQ Table \* ARABIC </w:instrText>
      </w:r>
      <w:r w:rsidRPr="001A1951">
        <w:rPr>
          <w:sz w:val="24"/>
          <w:szCs w:val="24"/>
        </w:rPr>
        <w:fldChar w:fldCharType="separate"/>
      </w:r>
      <w:r w:rsidRPr="001A1951">
        <w:rPr>
          <w:noProof/>
          <w:sz w:val="24"/>
          <w:szCs w:val="24"/>
        </w:rPr>
        <w:t>4</w:t>
      </w:r>
      <w:r w:rsidRPr="001A1951">
        <w:rPr>
          <w:noProof/>
          <w:sz w:val="24"/>
          <w:szCs w:val="24"/>
        </w:rPr>
        <w:fldChar w:fldCharType="end"/>
      </w:r>
      <w:r w:rsidRPr="001A1951">
        <w:rPr>
          <w:sz w:val="24"/>
          <w:szCs w:val="24"/>
        </w:rPr>
        <w:t xml:space="preserve"> User Roles and Description</w:t>
      </w:r>
      <w:bookmarkEnd w:id="89"/>
    </w:p>
    <w:p w14:paraId="5250BD3B" w14:textId="77777777" w:rsidR="00D0163F" w:rsidRPr="001A1951" w:rsidRDefault="00D0163F" w:rsidP="00D0163F">
      <w:pPr>
        <w:pStyle w:val="Heading3"/>
        <w:spacing w:line="480" w:lineRule="auto"/>
        <w:ind w:left="720"/>
      </w:pPr>
      <w:bookmarkStart w:id="90" w:name="_Toc156213769"/>
      <w:r w:rsidRPr="001A1951">
        <w:rPr>
          <w:rFonts w:cs="Arial"/>
        </w:rPr>
        <w:lastRenderedPageBreak/>
        <w:t>User Stories</w:t>
      </w:r>
      <w:bookmarkEnd w:id="90"/>
    </w:p>
    <w:tbl>
      <w:tblPr>
        <w:tblStyle w:val="TableGrid2"/>
        <w:tblW w:w="9525" w:type="dxa"/>
        <w:tblLook w:val="04A0" w:firstRow="1" w:lastRow="0" w:firstColumn="1" w:lastColumn="0" w:noHBand="0" w:noVBand="1"/>
      </w:tblPr>
      <w:tblGrid>
        <w:gridCol w:w="2547"/>
        <w:gridCol w:w="3544"/>
        <w:gridCol w:w="3434"/>
      </w:tblGrid>
      <w:tr w:rsidR="00D0163F" w:rsidRPr="001A1951" w14:paraId="66E8846C" w14:textId="77777777" w:rsidTr="7F45A552">
        <w:trPr>
          <w:trHeight w:val="720"/>
        </w:trPr>
        <w:tc>
          <w:tcPr>
            <w:tcW w:w="2547" w:type="dxa"/>
            <w:vAlign w:val="center"/>
            <w:hideMark/>
          </w:tcPr>
          <w:p w14:paraId="7E786822" w14:textId="77777777" w:rsidR="00D0163F" w:rsidRPr="001A1951" w:rsidRDefault="00D0163F" w:rsidP="00394FD8">
            <w:pPr>
              <w:jc w:val="center"/>
              <w:rPr>
                <w:rFonts w:eastAsia="Times New Roman" w:cs="Arial"/>
                <w:b/>
                <w:bCs/>
                <w:sz w:val="24"/>
                <w:szCs w:val="24"/>
                <w:lang w:eastAsia="en-PH"/>
              </w:rPr>
            </w:pPr>
            <w:r w:rsidRPr="001A1951">
              <w:rPr>
                <w:rFonts w:eastAsia="Times New Roman" w:cs="Arial"/>
                <w:b/>
                <w:bCs/>
                <w:sz w:val="24"/>
                <w:szCs w:val="24"/>
                <w:lang w:eastAsia="en-PH"/>
              </w:rPr>
              <w:t>Title / Use Case Name</w:t>
            </w:r>
          </w:p>
        </w:tc>
        <w:tc>
          <w:tcPr>
            <w:tcW w:w="3544" w:type="dxa"/>
            <w:vAlign w:val="center"/>
            <w:hideMark/>
          </w:tcPr>
          <w:p w14:paraId="6C3FC92D" w14:textId="77777777" w:rsidR="00D0163F" w:rsidRPr="001A1951" w:rsidRDefault="00D0163F" w:rsidP="00394FD8">
            <w:pPr>
              <w:jc w:val="center"/>
              <w:rPr>
                <w:rFonts w:eastAsia="Times New Roman" w:cs="Arial"/>
                <w:b/>
                <w:bCs/>
                <w:sz w:val="24"/>
                <w:szCs w:val="24"/>
                <w:lang w:eastAsia="en-PH"/>
              </w:rPr>
            </w:pPr>
            <w:r w:rsidRPr="001A1951">
              <w:rPr>
                <w:rFonts w:eastAsia="Times New Roman" w:cs="Arial"/>
                <w:b/>
                <w:bCs/>
                <w:sz w:val="24"/>
                <w:szCs w:val="24"/>
                <w:lang w:eastAsia="en-PH"/>
              </w:rPr>
              <w:t>User Story</w:t>
            </w:r>
          </w:p>
        </w:tc>
        <w:tc>
          <w:tcPr>
            <w:tcW w:w="3434" w:type="dxa"/>
            <w:vAlign w:val="center"/>
            <w:hideMark/>
          </w:tcPr>
          <w:p w14:paraId="6615A1AE" w14:textId="77777777" w:rsidR="00D0163F" w:rsidRPr="001A1951" w:rsidRDefault="00D0163F" w:rsidP="00394FD8">
            <w:pPr>
              <w:jc w:val="center"/>
              <w:rPr>
                <w:rFonts w:eastAsia="Times New Roman" w:cs="Arial"/>
                <w:b/>
                <w:bCs/>
                <w:sz w:val="24"/>
                <w:szCs w:val="24"/>
                <w:lang w:eastAsia="en-PH"/>
              </w:rPr>
            </w:pPr>
            <w:r w:rsidRPr="001A1951">
              <w:rPr>
                <w:rFonts w:eastAsia="Times New Roman" w:cs="Arial"/>
                <w:b/>
                <w:bCs/>
                <w:sz w:val="24"/>
                <w:szCs w:val="24"/>
                <w:lang w:eastAsia="en-PH"/>
              </w:rPr>
              <w:t>Acceptance Criteria</w:t>
            </w:r>
          </w:p>
        </w:tc>
      </w:tr>
      <w:tr w:rsidR="00D0163F" w:rsidRPr="001A1951" w14:paraId="44064BA9" w14:textId="77777777" w:rsidTr="7F45A552">
        <w:trPr>
          <w:trHeight w:val="1752"/>
        </w:trPr>
        <w:tc>
          <w:tcPr>
            <w:tcW w:w="2547" w:type="dxa"/>
            <w:vAlign w:val="center"/>
            <w:hideMark/>
          </w:tcPr>
          <w:p w14:paraId="012D18E0"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t>Manage Project</w:t>
            </w:r>
          </w:p>
        </w:tc>
        <w:tc>
          <w:tcPr>
            <w:tcW w:w="3544" w:type="dxa"/>
            <w:vAlign w:val="center"/>
            <w:hideMark/>
          </w:tcPr>
          <w:p w14:paraId="3A200398" w14:textId="08ABF95A"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As a </w:t>
            </w:r>
            <w:r w:rsidR="001E1BF8" w:rsidRPr="001A1951">
              <w:rPr>
                <w:rFonts w:eastAsia="Times New Roman" w:cs="Arial"/>
                <w:sz w:val="24"/>
                <w:szCs w:val="24"/>
                <w:lang w:eastAsia="en-PH"/>
              </w:rPr>
              <w:t>student</w:t>
            </w:r>
            <w:r w:rsidRPr="001A1951">
              <w:rPr>
                <w:rFonts w:eastAsia="Times New Roman" w:cs="Arial"/>
                <w:sz w:val="24"/>
                <w:szCs w:val="24"/>
                <w:lang w:eastAsia="en-PH"/>
              </w:rPr>
              <w:t xml:space="preserve">, I want to be able to submit projects so that a </w:t>
            </w:r>
            <w:r w:rsidR="001E1BF8" w:rsidRPr="001A1951">
              <w:rPr>
                <w:rFonts w:eastAsia="Times New Roman" w:cs="Arial"/>
                <w:sz w:val="24"/>
                <w:szCs w:val="24"/>
                <w:lang w:eastAsia="en-PH"/>
              </w:rPr>
              <w:t>professor</w:t>
            </w:r>
            <w:r w:rsidRPr="001A1951">
              <w:rPr>
                <w:rFonts w:eastAsia="Times New Roman" w:cs="Arial"/>
                <w:sz w:val="24"/>
                <w:szCs w:val="24"/>
                <w:lang w:eastAsia="en-PH"/>
              </w:rPr>
              <w:t xml:space="preserve"> can assess them.</w:t>
            </w:r>
          </w:p>
        </w:tc>
        <w:tc>
          <w:tcPr>
            <w:tcW w:w="3434" w:type="dxa"/>
            <w:vAlign w:val="center"/>
            <w:hideMark/>
          </w:tcPr>
          <w:p w14:paraId="7936BD3A" w14:textId="77777777"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1. Project submission form will appear.</w:t>
            </w:r>
            <w:r w:rsidRPr="001A1951">
              <w:rPr>
                <w:sz w:val="24"/>
                <w:szCs w:val="24"/>
              </w:rPr>
              <w:br/>
            </w:r>
            <w:r w:rsidRPr="001A1951">
              <w:rPr>
                <w:rFonts w:eastAsia="Times New Roman" w:cs="Arial"/>
                <w:sz w:val="24"/>
                <w:szCs w:val="24"/>
                <w:lang w:eastAsia="en-PH"/>
              </w:rPr>
              <w:t>2. Form cannot submit if not filled out properly.</w:t>
            </w:r>
            <w:r w:rsidRPr="001A1951">
              <w:rPr>
                <w:sz w:val="24"/>
                <w:szCs w:val="24"/>
              </w:rPr>
              <w:br/>
            </w:r>
            <w:r w:rsidRPr="001A1951">
              <w:rPr>
                <w:rFonts w:eastAsia="Times New Roman" w:cs="Arial"/>
                <w:sz w:val="24"/>
                <w:szCs w:val="24"/>
                <w:lang w:eastAsia="en-PH"/>
              </w:rPr>
              <w:t>3. A confirmation must appear whether the submission is successful or not.</w:t>
            </w:r>
          </w:p>
        </w:tc>
      </w:tr>
      <w:tr w:rsidR="00D0163F" w:rsidRPr="001A1951" w14:paraId="27121EE5" w14:textId="77777777" w:rsidTr="7F45A552">
        <w:trPr>
          <w:trHeight w:val="1752"/>
        </w:trPr>
        <w:tc>
          <w:tcPr>
            <w:tcW w:w="2547" w:type="dxa"/>
            <w:vAlign w:val="center"/>
            <w:hideMark/>
          </w:tcPr>
          <w:p w14:paraId="40917A52"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t>Manage Proofreading Request</w:t>
            </w:r>
          </w:p>
        </w:tc>
        <w:tc>
          <w:tcPr>
            <w:tcW w:w="3544" w:type="dxa"/>
            <w:vAlign w:val="center"/>
            <w:hideMark/>
          </w:tcPr>
          <w:p w14:paraId="280E7328" w14:textId="05F12673"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As a </w:t>
            </w:r>
            <w:r w:rsidR="00902876" w:rsidRPr="001A1951">
              <w:rPr>
                <w:rFonts w:eastAsia="Times New Roman" w:cs="Arial"/>
                <w:sz w:val="24"/>
                <w:szCs w:val="24"/>
                <w:lang w:eastAsia="en-PH"/>
              </w:rPr>
              <w:t>student</w:t>
            </w:r>
            <w:r w:rsidRPr="001A1951">
              <w:rPr>
                <w:rFonts w:eastAsia="Times New Roman" w:cs="Arial"/>
                <w:sz w:val="24"/>
                <w:szCs w:val="24"/>
                <w:lang w:eastAsia="en-PH"/>
              </w:rPr>
              <w:t xml:space="preserve">, I want to be able to make proofreading requests for my project so that </w:t>
            </w:r>
            <w:r w:rsidR="00902876" w:rsidRPr="001A1951">
              <w:rPr>
                <w:rFonts w:eastAsia="Times New Roman" w:cs="Arial"/>
                <w:sz w:val="24"/>
                <w:szCs w:val="24"/>
                <w:lang w:eastAsia="en-PH"/>
              </w:rPr>
              <w:t>a proofreader</w:t>
            </w:r>
            <w:r w:rsidRPr="001A1951">
              <w:rPr>
                <w:rFonts w:eastAsia="Times New Roman" w:cs="Arial"/>
                <w:sz w:val="24"/>
                <w:szCs w:val="24"/>
                <w:lang w:eastAsia="en-PH"/>
              </w:rPr>
              <w:t xml:space="preserve"> can check my work.</w:t>
            </w:r>
          </w:p>
        </w:tc>
        <w:tc>
          <w:tcPr>
            <w:tcW w:w="3434" w:type="dxa"/>
            <w:vAlign w:val="center"/>
            <w:hideMark/>
          </w:tcPr>
          <w:p w14:paraId="4D64976D" w14:textId="77777777"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1. Proofreading form will appear.</w:t>
            </w:r>
            <w:r w:rsidRPr="001A1951">
              <w:rPr>
                <w:sz w:val="24"/>
                <w:szCs w:val="24"/>
              </w:rPr>
              <w:br/>
            </w:r>
            <w:r w:rsidRPr="001A1951">
              <w:rPr>
                <w:rFonts w:eastAsia="Times New Roman" w:cs="Arial"/>
                <w:sz w:val="24"/>
                <w:szCs w:val="24"/>
                <w:lang w:eastAsia="en-PH"/>
              </w:rPr>
              <w:t>2. A proofreading request cannot be made if a project already has an open proofreading request.</w:t>
            </w:r>
            <w:r w:rsidRPr="001A1951">
              <w:rPr>
                <w:sz w:val="24"/>
                <w:szCs w:val="24"/>
              </w:rPr>
              <w:br/>
            </w:r>
            <w:r w:rsidRPr="001A1951">
              <w:rPr>
                <w:rFonts w:eastAsia="Times New Roman" w:cs="Arial"/>
                <w:sz w:val="24"/>
                <w:szCs w:val="24"/>
                <w:lang w:eastAsia="en-PH"/>
              </w:rPr>
              <w:t>3. A confirmation must appear whether the submission is successful or not.</w:t>
            </w:r>
          </w:p>
        </w:tc>
      </w:tr>
      <w:tr w:rsidR="00D0163F" w:rsidRPr="001A1951" w14:paraId="18FA97C2" w14:textId="77777777" w:rsidTr="7F45A552">
        <w:trPr>
          <w:trHeight w:val="1752"/>
        </w:trPr>
        <w:tc>
          <w:tcPr>
            <w:tcW w:w="2547" w:type="dxa"/>
            <w:vAlign w:val="center"/>
            <w:hideMark/>
          </w:tcPr>
          <w:p w14:paraId="7D37F90D"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t>Manage Proofreading Request</w:t>
            </w:r>
          </w:p>
        </w:tc>
        <w:tc>
          <w:tcPr>
            <w:tcW w:w="3544" w:type="dxa"/>
            <w:vAlign w:val="center"/>
            <w:hideMark/>
          </w:tcPr>
          <w:p w14:paraId="675A5AF6" w14:textId="14880620"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As a </w:t>
            </w:r>
            <w:r w:rsidR="00902876" w:rsidRPr="001A1951">
              <w:rPr>
                <w:rFonts w:eastAsia="Times New Roman" w:cs="Arial"/>
                <w:sz w:val="24"/>
                <w:szCs w:val="24"/>
                <w:lang w:eastAsia="en-PH"/>
              </w:rPr>
              <w:t>student</w:t>
            </w:r>
            <w:r w:rsidRPr="001A1951">
              <w:rPr>
                <w:rFonts w:eastAsia="Times New Roman" w:cs="Arial"/>
                <w:sz w:val="24"/>
                <w:szCs w:val="24"/>
                <w:lang w:eastAsia="en-PH"/>
              </w:rPr>
              <w:t xml:space="preserve">, </w:t>
            </w:r>
            <w:r w:rsidR="00902876" w:rsidRPr="001A1951">
              <w:rPr>
                <w:rFonts w:eastAsia="Times New Roman" w:cs="Arial"/>
                <w:sz w:val="24"/>
                <w:szCs w:val="24"/>
                <w:lang w:eastAsia="en-PH"/>
              </w:rPr>
              <w:t>professor</w:t>
            </w:r>
            <w:r w:rsidRPr="001A1951">
              <w:rPr>
                <w:rFonts w:eastAsia="Times New Roman" w:cs="Arial"/>
                <w:sz w:val="24"/>
                <w:szCs w:val="24"/>
                <w:lang w:eastAsia="en-PH"/>
              </w:rPr>
              <w:t xml:space="preserve">, </w:t>
            </w:r>
            <w:r w:rsidR="00902876" w:rsidRPr="001A1951">
              <w:rPr>
                <w:rFonts w:eastAsia="Times New Roman" w:cs="Arial"/>
                <w:sz w:val="24"/>
                <w:szCs w:val="24"/>
                <w:lang w:eastAsia="en-PH"/>
              </w:rPr>
              <w:t>proofreader</w:t>
            </w:r>
            <w:r w:rsidRPr="001A1951">
              <w:rPr>
                <w:rFonts w:eastAsia="Times New Roman" w:cs="Arial"/>
                <w:sz w:val="24"/>
                <w:szCs w:val="24"/>
                <w:lang w:eastAsia="en-PH"/>
              </w:rPr>
              <w:t>,</w:t>
            </w:r>
            <w:r w:rsidR="00902876" w:rsidRPr="001A1951">
              <w:rPr>
                <w:rFonts w:eastAsia="Times New Roman" w:cs="Arial"/>
                <w:sz w:val="24"/>
                <w:szCs w:val="24"/>
                <w:lang w:eastAsia="en-PH"/>
              </w:rPr>
              <w:t xml:space="preserve"> English cluster head, </w:t>
            </w:r>
            <w:r w:rsidR="00BF2F59" w:rsidRPr="001A1951">
              <w:rPr>
                <w:rFonts w:eastAsia="Times New Roman" w:cs="Arial"/>
                <w:sz w:val="24"/>
                <w:szCs w:val="24"/>
                <w:lang w:eastAsia="en-PH"/>
              </w:rPr>
              <w:t>or executive director</w:t>
            </w:r>
            <w:r w:rsidRPr="001A1951">
              <w:rPr>
                <w:rFonts w:eastAsia="Times New Roman" w:cs="Arial"/>
                <w:sz w:val="24"/>
                <w:szCs w:val="24"/>
                <w:lang w:eastAsia="en-PH"/>
              </w:rPr>
              <w:t xml:space="preserve"> I want to be able to see proofreading requests so that I can review the contents.</w:t>
            </w:r>
          </w:p>
        </w:tc>
        <w:tc>
          <w:tcPr>
            <w:tcW w:w="3434" w:type="dxa"/>
            <w:vAlign w:val="center"/>
            <w:hideMark/>
          </w:tcPr>
          <w:p w14:paraId="1060774C" w14:textId="77777777"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1. Proofreading form contents will appear.</w:t>
            </w:r>
          </w:p>
          <w:p w14:paraId="5FCD4F9C" w14:textId="5CFDB589"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2. </w:t>
            </w:r>
            <w:r w:rsidR="00BB5D13">
              <w:rPr>
                <w:rFonts w:eastAsia="Times New Roman" w:cs="Arial"/>
                <w:sz w:val="24"/>
                <w:szCs w:val="24"/>
                <w:lang w:eastAsia="en-PH"/>
              </w:rPr>
              <w:t>Student</w:t>
            </w:r>
            <w:r w:rsidR="00BB5D13" w:rsidRPr="001A1951">
              <w:rPr>
                <w:rFonts w:eastAsia="Times New Roman" w:cs="Arial"/>
                <w:sz w:val="24"/>
                <w:szCs w:val="24"/>
                <w:lang w:eastAsia="en-PH"/>
              </w:rPr>
              <w:t>s</w:t>
            </w:r>
            <w:r w:rsidRPr="001A1951">
              <w:rPr>
                <w:rFonts w:eastAsia="Times New Roman" w:cs="Arial"/>
                <w:sz w:val="24"/>
                <w:szCs w:val="24"/>
                <w:lang w:eastAsia="en-PH"/>
              </w:rPr>
              <w:t xml:space="preserve"> should only be able to access their own proofreading requests.</w:t>
            </w:r>
          </w:p>
          <w:p w14:paraId="62740BEE" w14:textId="1F251D81" w:rsidR="00D0163F" w:rsidRPr="001A1951" w:rsidRDefault="00D0163F" w:rsidP="00394FD8">
            <w:pPr>
              <w:spacing w:line="276" w:lineRule="auto"/>
              <w:rPr>
                <w:rFonts w:eastAsia="Times New Roman" w:cs="Arial"/>
                <w:sz w:val="24"/>
                <w:szCs w:val="24"/>
                <w:lang w:eastAsia="en-PH"/>
              </w:rPr>
            </w:pPr>
            <w:del w:id="91" w:author="Christian Viola" w:date="2024-02-19T05:05:00Z">
              <w:r w:rsidRPr="7F45A552" w:rsidDel="438CA0CA">
                <w:rPr>
                  <w:rFonts w:eastAsia="Times New Roman" w:cs="Arial"/>
                  <w:sz w:val="24"/>
                  <w:szCs w:val="24"/>
                  <w:lang w:eastAsia="en-PH"/>
                </w:rPr>
                <w:delText xml:space="preserve">3. Only the </w:delText>
              </w:r>
              <w:r w:rsidRPr="7F45A552" w:rsidDel="6F6E5F44">
                <w:rPr>
                  <w:rFonts w:eastAsia="Times New Roman" w:cs="Arial"/>
                  <w:sz w:val="24"/>
                  <w:szCs w:val="24"/>
                  <w:lang w:eastAsia="en-PH"/>
                </w:rPr>
                <w:delText>professors</w:delText>
              </w:r>
              <w:r w:rsidRPr="7F45A552" w:rsidDel="438CA0CA">
                <w:rPr>
                  <w:rFonts w:eastAsia="Times New Roman" w:cs="Arial"/>
                  <w:sz w:val="24"/>
                  <w:szCs w:val="24"/>
                  <w:lang w:eastAsia="en-PH"/>
                </w:rPr>
                <w:delText xml:space="preserve"> selected during the creation of a proofreading request should have </w:delText>
              </w:r>
              <w:r w:rsidRPr="7F45A552" w:rsidDel="1BB383C2">
                <w:rPr>
                  <w:rFonts w:eastAsia="Times New Roman" w:cs="Arial"/>
                  <w:sz w:val="24"/>
                  <w:szCs w:val="24"/>
                  <w:lang w:eastAsia="en-PH"/>
                </w:rPr>
                <w:delText>access to</w:delText>
              </w:r>
              <w:r w:rsidRPr="7F45A552" w:rsidDel="438CA0CA">
                <w:rPr>
                  <w:rFonts w:eastAsia="Times New Roman" w:cs="Arial"/>
                  <w:sz w:val="24"/>
                  <w:szCs w:val="24"/>
                  <w:lang w:eastAsia="en-PH"/>
                </w:rPr>
                <w:delText xml:space="preserve"> that particular request.</w:delText>
              </w:r>
            </w:del>
            <w:ins w:id="92" w:author="Christian Viola" w:date="2024-02-19T05:05:00Z">
              <w:r w:rsidR="28AAED3B" w:rsidRPr="7F45A552">
                <w:rPr>
                  <w:rFonts w:eastAsia="Times New Roman" w:cs="Arial"/>
                  <w:sz w:val="24"/>
                  <w:szCs w:val="24"/>
                  <w:lang w:eastAsia="en-PH"/>
                </w:rPr>
                <w:t>3. Only the professors selected during the creation of a proofreading request should have access to that request.</w:t>
              </w:r>
            </w:ins>
            <w:r>
              <w:br/>
            </w:r>
            <w:r w:rsidR="438CA0CA" w:rsidRPr="7F45A552">
              <w:rPr>
                <w:rFonts w:eastAsia="Times New Roman" w:cs="Arial"/>
                <w:sz w:val="24"/>
                <w:szCs w:val="24"/>
                <w:lang w:eastAsia="en-PH"/>
              </w:rPr>
              <w:t xml:space="preserve">3. </w:t>
            </w:r>
            <w:r w:rsidR="6F6E5F44" w:rsidRPr="7F45A552">
              <w:rPr>
                <w:rFonts w:eastAsia="Times New Roman" w:cs="Arial"/>
                <w:sz w:val="24"/>
                <w:szCs w:val="24"/>
                <w:lang w:eastAsia="en-PH"/>
              </w:rPr>
              <w:t>English cluster heads</w:t>
            </w:r>
            <w:r w:rsidR="438CA0CA" w:rsidRPr="7F45A552">
              <w:rPr>
                <w:rFonts w:eastAsia="Times New Roman" w:cs="Arial"/>
                <w:sz w:val="24"/>
                <w:szCs w:val="24"/>
                <w:lang w:eastAsia="en-PH"/>
              </w:rPr>
              <w:t xml:space="preserve"> and the admin can see all requests.</w:t>
            </w:r>
          </w:p>
        </w:tc>
      </w:tr>
      <w:tr w:rsidR="00D0163F" w:rsidRPr="001A1951" w14:paraId="29532760" w14:textId="77777777" w:rsidTr="7F45A552">
        <w:trPr>
          <w:trHeight w:val="1752"/>
        </w:trPr>
        <w:tc>
          <w:tcPr>
            <w:tcW w:w="2547" w:type="dxa"/>
            <w:vAlign w:val="center"/>
            <w:hideMark/>
          </w:tcPr>
          <w:p w14:paraId="609CAF56"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lastRenderedPageBreak/>
              <w:t>Manage Proofreading Request</w:t>
            </w:r>
          </w:p>
        </w:tc>
        <w:tc>
          <w:tcPr>
            <w:tcW w:w="3544" w:type="dxa"/>
            <w:vAlign w:val="center"/>
            <w:hideMark/>
          </w:tcPr>
          <w:p w14:paraId="75FF697B" w14:textId="0E5CDFB0"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As a </w:t>
            </w:r>
            <w:r w:rsidR="00BF2F59" w:rsidRPr="001A1951">
              <w:rPr>
                <w:rFonts w:eastAsia="Times New Roman" w:cs="Arial"/>
                <w:sz w:val="24"/>
                <w:szCs w:val="24"/>
                <w:lang w:eastAsia="en-PH"/>
              </w:rPr>
              <w:t>professor</w:t>
            </w:r>
            <w:r w:rsidR="00B57447" w:rsidRPr="001A1951">
              <w:rPr>
                <w:rFonts w:eastAsia="Times New Roman" w:cs="Arial"/>
                <w:sz w:val="24"/>
                <w:szCs w:val="24"/>
                <w:lang w:eastAsia="en-PH"/>
              </w:rPr>
              <w:t xml:space="preserve"> or </w:t>
            </w:r>
            <w:r w:rsidR="00F50A1F" w:rsidRPr="001A1951">
              <w:rPr>
                <w:rFonts w:eastAsia="Times New Roman" w:cs="Arial"/>
                <w:sz w:val="24"/>
                <w:szCs w:val="24"/>
                <w:lang w:eastAsia="en-PH"/>
              </w:rPr>
              <w:t xml:space="preserve">executive director, </w:t>
            </w:r>
            <w:r w:rsidRPr="001A1951">
              <w:rPr>
                <w:rFonts w:eastAsia="Times New Roman" w:cs="Arial"/>
                <w:sz w:val="24"/>
                <w:szCs w:val="24"/>
                <w:lang w:eastAsia="en-PH"/>
              </w:rPr>
              <w:t>I want to be able to review proofreading requests so that I can endorse</w:t>
            </w:r>
            <w:r w:rsidR="00B57447" w:rsidRPr="001A1951">
              <w:rPr>
                <w:rFonts w:eastAsia="Times New Roman" w:cs="Arial"/>
                <w:sz w:val="24"/>
                <w:szCs w:val="24"/>
                <w:lang w:eastAsia="en-PH"/>
              </w:rPr>
              <w:t>, approve,</w:t>
            </w:r>
            <w:r w:rsidRPr="001A1951">
              <w:rPr>
                <w:rFonts w:eastAsia="Times New Roman" w:cs="Arial"/>
                <w:sz w:val="24"/>
                <w:szCs w:val="24"/>
                <w:lang w:eastAsia="en-PH"/>
              </w:rPr>
              <w:t xml:space="preserve"> or return them.</w:t>
            </w:r>
          </w:p>
        </w:tc>
        <w:tc>
          <w:tcPr>
            <w:tcW w:w="3434" w:type="dxa"/>
            <w:vAlign w:val="center"/>
            <w:hideMark/>
          </w:tcPr>
          <w:p w14:paraId="627E7B75" w14:textId="01B8C698"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1. Proofreading request contents will appear.</w:t>
            </w:r>
            <w:r w:rsidRPr="001A1951">
              <w:rPr>
                <w:rFonts w:eastAsia="Times New Roman" w:cs="Arial"/>
                <w:sz w:val="24"/>
                <w:szCs w:val="24"/>
                <w:lang w:eastAsia="en-PH"/>
              </w:rPr>
              <w:br/>
              <w:t xml:space="preserve">2. Select </w:t>
            </w:r>
            <w:r w:rsidR="00BB5D13">
              <w:rPr>
                <w:rFonts w:eastAsia="Times New Roman" w:cs="Arial"/>
                <w:sz w:val="24"/>
                <w:szCs w:val="24"/>
                <w:lang w:eastAsia="en-PH"/>
              </w:rPr>
              <w:t>professor</w:t>
            </w:r>
            <w:r w:rsidR="00BB5D13" w:rsidRPr="001A1951">
              <w:rPr>
                <w:rFonts w:eastAsia="Times New Roman" w:cs="Arial"/>
                <w:sz w:val="24"/>
                <w:szCs w:val="24"/>
                <w:lang w:eastAsia="en-PH"/>
              </w:rPr>
              <w:t>s</w:t>
            </w:r>
            <w:r w:rsidRPr="001A1951">
              <w:rPr>
                <w:rFonts w:eastAsia="Times New Roman" w:cs="Arial"/>
                <w:sz w:val="24"/>
                <w:szCs w:val="24"/>
                <w:lang w:eastAsia="en-PH"/>
              </w:rPr>
              <w:t xml:space="preserve"> can endorse or reject a request.</w:t>
            </w:r>
          </w:p>
        </w:tc>
      </w:tr>
      <w:tr w:rsidR="00D0163F" w:rsidRPr="001A1951" w14:paraId="7CDA15E5" w14:textId="77777777" w:rsidTr="7F45A552">
        <w:trPr>
          <w:trHeight w:val="1752"/>
        </w:trPr>
        <w:tc>
          <w:tcPr>
            <w:tcW w:w="2547" w:type="dxa"/>
            <w:vAlign w:val="center"/>
            <w:hideMark/>
          </w:tcPr>
          <w:p w14:paraId="761A489E"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t>Manage Proofreading Request</w:t>
            </w:r>
          </w:p>
        </w:tc>
        <w:tc>
          <w:tcPr>
            <w:tcW w:w="3544" w:type="dxa"/>
            <w:vAlign w:val="center"/>
            <w:hideMark/>
          </w:tcPr>
          <w:p w14:paraId="6960BED2" w14:textId="5F13D982"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As </w:t>
            </w:r>
            <w:r w:rsidR="00F50A1F" w:rsidRPr="001A1951">
              <w:rPr>
                <w:rFonts w:eastAsia="Times New Roman" w:cs="Arial"/>
                <w:sz w:val="24"/>
                <w:szCs w:val="24"/>
                <w:lang w:eastAsia="en-PH"/>
              </w:rPr>
              <w:t>an English cluster head</w:t>
            </w:r>
            <w:r w:rsidRPr="001A1951">
              <w:rPr>
                <w:rFonts w:eastAsia="Times New Roman" w:cs="Arial"/>
                <w:sz w:val="24"/>
                <w:szCs w:val="24"/>
                <w:lang w:eastAsia="en-PH"/>
              </w:rPr>
              <w:t xml:space="preserve">, I want to be able to assign proofreading tasks to </w:t>
            </w:r>
            <w:r w:rsidR="00F50A1F" w:rsidRPr="001A1951">
              <w:rPr>
                <w:rFonts w:eastAsia="Times New Roman" w:cs="Arial"/>
                <w:sz w:val="24"/>
                <w:szCs w:val="24"/>
                <w:lang w:eastAsia="en-PH"/>
              </w:rPr>
              <w:t>proofreaders</w:t>
            </w:r>
            <w:r w:rsidRPr="001A1951">
              <w:rPr>
                <w:rFonts w:eastAsia="Times New Roman" w:cs="Arial"/>
                <w:sz w:val="24"/>
                <w:szCs w:val="24"/>
                <w:lang w:eastAsia="en-PH"/>
              </w:rPr>
              <w:t xml:space="preserve"> so that the proofreading requests can be fulfilled.</w:t>
            </w:r>
          </w:p>
        </w:tc>
        <w:tc>
          <w:tcPr>
            <w:tcW w:w="3434" w:type="dxa"/>
            <w:vAlign w:val="center"/>
            <w:hideMark/>
          </w:tcPr>
          <w:p w14:paraId="3F856E02" w14:textId="19ED90C4" w:rsidR="00D0163F" w:rsidRPr="001A1951" w:rsidRDefault="00D0163F" w:rsidP="00394FD8">
            <w:pPr>
              <w:spacing w:line="276" w:lineRule="auto"/>
              <w:rPr>
                <w:rFonts w:eastAsia="Times New Roman" w:cs="Arial"/>
                <w:color w:val="000000"/>
                <w:sz w:val="24"/>
                <w:szCs w:val="24"/>
                <w:lang w:eastAsia="en-PH"/>
              </w:rPr>
            </w:pPr>
            <w:r w:rsidRPr="001A1951">
              <w:rPr>
                <w:rFonts w:eastAsia="Times New Roman" w:cs="Arial"/>
                <w:color w:val="000000" w:themeColor="text1"/>
                <w:sz w:val="24"/>
                <w:szCs w:val="24"/>
                <w:lang w:eastAsia="en-PH"/>
              </w:rPr>
              <w:t>1. Proofreading form contents will appear.</w:t>
            </w:r>
            <w:r w:rsidRPr="001A1951">
              <w:rPr>
                <w:sz w:val="24"/>
                <w:szCs w:val="24"/>
              </w:rPr>
              <w:br/>
            </w:r>
            <w:r w:rsidRPr="001A1951">
              <w:rPr>
                <w:rFonts w:eastAsia="Times New Roman" w:cs="Arial"/>
                <w:color w:val="000000" w:themeColor="text1"/>
                <w:sz w:val="24"/>
                <w:szCs w:val="24"/>
                <w:lang w:eastAsia="en-PH"/>
              </w:rPr>
              <w:t xml:space="preserve">2. Only </w:t>
            </w:r>
            <w:r w:rsidR="00BB5D13">
              <w:rPr>
                <w:rFonts w:eastAsia="Times New Roman" w:cs="Arial"/>
                <w:color w:val="000000" w:themeColor="text1"/>
                <w:sz w:val="24"/>
                <w:szCs w:val="24"/>
                <w:lang w:eastAsia="en-PH"/>
              </w:rPr>
              <w:t>proofreader</w:t>
            </w:r>
            <w:r w:rsidR="00BB5D13" w:rsidRPr="001A1951">
              <w:rPr>
                <w:rFonts w:eastAsia="Times New Roman" w:cs="Arial"/>
                <w:color w:val="000000" w:themeColor="text1"/>
                <w:sz w:val="24"/>
                <w:szCs w:val="24"/>
                <w:lang w:eastAsia="en-PH"/>
              </w:rPr>
              <w:t>s</w:t>
            </w:r>
            <w:r w:rsidRPr="001A1951">
              <w:rPr>
                <w:rFonts w:eastAsia="Times New Roman" w:cs="Arial"/>
                <w:color w:val="000000" w:themeColor="text1"/>
                <w:sz w:val="24"/>
                <w:szCs w:val="24"/>
                <w:lang w:eastAsia="en-PH"/>
              </w:rPr>
              <w:t xml:space="preserve"> from the English department will appear on the list of choices.</w:t>
            </w:r>
            <w:r w:rsidRPr="001A1951">
              <w:rPr>
                <w:sz w:val="24"/>
                <w:szCs w:val="24"/>
              </w:rPr>
              <w:br/>
            </w:r>
            <w:r w:rsidRPr="001A1951">
              <w:rPr>
                <w:rFonts w:eastAsia="Times New Roman" w:cs="Arial"/>
                <w:color w:val="000000" w:themeColor="text1"/>
                <w:sz w:val="24"/>
                <w:szCs w:val="24"/>
                <w:lang w:eastAsia="en-PH"/>
              </w:rPr>
              <w:t xml:space="preserve">3. </w:t>
            </w:r>
            <w:r w:rsidR="00BB5D13" w:rsidRPr="001A1951">
              <w:rPr>
                <w:rFonts w:eastAsia="Times New Roman" w:cs="Arial"/>
                <w:color w:val="000000" w:themeColor="text1"/>
                <w:sz w:val="24"/>
                <w:szCs w:val="24"/>
                <w:lang w:eastAsia="en-PH"/>
              </w:rPr>
              <w:t xml:space="preserve">Each </w:t>
            </w:r>
            <w:r w:rsidR="00BB5D13">
              <w:rPr>
                <w:rFonts w:eastAsia="Times New Roman" w:cs="Arial"/>
                <w:color w:val="000000" w:themeColor="text1"/>
                <w:sz w:val="24"/>
                <w:szCs w:val="24"/>
                <w:lang w:eastAsia="en-PH"/>
              </w:rPr>
              <w:t>proofreader</w:t>
            </w:r>
            <w:r w:rsidR="00BB5D13" w:rsidRPr="001A1951">
              <w:rPr>
                <w:rFonts w:eastAsia="Times New Roman" w:cs="Arial"/>
                <w:color w:val="000000" w:themeColor="text1"/>
                <w:sz w:val="24"/>
                <w:szCs w:val="24"/>
                <w:lang w:eastAsia="en-PH"/>
              </w:rPr>
              <w:t>'s</w:t>
            </w:r>
            <w:r w:rsidRPr="001A1951">
              <w:rPr>
                <w:rFonts w:eastAsia="Times New Roman" w:cs="Arial"/>
                <w:color w:val="000000" w:themeColor="text1"/>
                <w:sz w:val="24"/>
                <w:szCs w:val="24"/>
                <w:lang w:eastAsia="en-PH"/>
              </w:rPr>
              <w:t xml:space="preserve"> number of ongoing proofreading tasks is visible.</w:t>
            </w:r>
          </w:p>
        </w:tc>
      </w:tr>
      <w:tr w:rsidR="00D0163F" w:rsidRPr="001A1951" w14:paraId="62DF8220" w14:textId="77777777" w:rsidTr="7F45A552">
        <w:trPr>
          <w:trHeight w:val="1752"/>
        </w:trPr>
        <w:tc>
          <w:tcPr>
            <w:tcW w:w="2547" w:type="dxa"/>
            <w:vAlign w:val="center"/>
            <w:hideMark/>
          </w:tcPr>
          <w:p w14:paraId="5586E3DB"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t>Manage Project</w:t>
            </w:r>
          </w:p>
        </w:tc>
        <w:tc>
          <w:tcPr>
            <w:tcW w:w="3544" w:type="dxa"/>
            <w:vAlign w:val="center"/>
            <w:hideMark/>
          </w:tcPr>
          <w:p w14:paraId="32E03787" w14:textId="048BE86A"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As a </w:t>
            </w:r>
            <w:r w:rsidR="00F50A1F" w:rsidRPr="001A1951">
              <w:rPr>
                <w:rFonts w:eastAsia="Times New Roman" w:cs="Arial"/>
                <w:sz w:val="24"/>
                <w:szCs w:val="24"/>
                <w:lang w:eastAsia="en-PH"/>
              </w:rPr>
              <w:t>student</w:t>
            </w:r>
            <w:r w:rsidRPr="001A1951">
              <w:rPr>
                <w:rFonts w:eastAsia="Times New Roman" w:cs="Arial"/>
                <w:sz w:val="24"/>
                <w:szCs w:val="24"/>
                <w:lang w:eastAsia="en-PH"/>
              </w:rPr>
              <w:t xml:space="preserve">, </w:t>
            </w:r>
            <w:r w:rsidR="00F50A1F" w:rsidRPr="001A1951">
              <w:rPr>
                <w:rFonts w:eastAsia="Times New Roman" w:cs="Arial"/>
                <w:sz w:val="24"/>
                <w:szCs w:val="24"/>
                <w:lang w:eastAsia="en-PH"/>
              </w:rPr>
              <w:t>professor</w:t>
            </w:r>
            <w:r w:rsidRPr="001A1951">
              <w:rPr>
                <w:rFonts w:eastAsia="Times New Roman" w:cs="Arial"/>
                <w:sz w:val="24"/>
                <w:szCs w:val="24"/>
                <w:lang w:eastAsia="en-PH"/>
              </w:rPr>
              <w:t xml:space="preserve">, or </w:t>
            </w:r>
            <w:r w:rsidR="00BB5D13">
              <w:rPr>
                <w:rFonts w:eastAsia="Times New Roman" w:cs="Arial"/>
                <w:sz w:val="24"/>
                <w:szCs w:val="24"/>
                <w:lang w:eastAsia="en-PH"/>
              </w:rPr>
              <w:t>librarian</w:t>
            </w:r>
            <w:r w:rsidRPr="001A1951">
              <w:rPr>
                <w:rFonts w:eastAsia="Times New Roman" w:cs="Arial"/>
                <w:sz w:val="24"/>
                <w:szCs w:val="24"/>
                <w:lang w:eastAsia="en-PH"/>
              </w:rPr>
              <w:t>, I want to be able to see project submissions so I can review the contents and keep track of their progress.</w:t>
            </w:r>
          </w:p>
        </w:tc>
        <w:tc>
          <w:tcPr>
            <w:tcW w:w="3434" w:type="dxa"/>
            <w:vAlign w:val="center"/>
            <w:hideMark/>
          </w:tcPr>
          <w:p w14:paraId="5EBF1041" w14:textId="24D9F4FB"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1. Project contents will appear.</w:t>
            </w:r>
            <w:r w:rsidRPr="001A1951">
              <w:rPr>
                <w:rFonts w:eastAsia="Times New Roman" w:cs="Arial"/>
                <w:sz w:val="24"/>
                <w:szCs w:val="24"/>
                <w:lang w:eastAsia="en-PH"/>
              </w:rPr>
              <w:br/>
              <w:t xml:space="preserve">2. </w:t>
            </w:r>
            <w:r w:rsidR="00BB5D13">
              <w:rPr>
                <w:rFonts w:eastAsia="Times New Roman" w:cs="Arial"/>
                <w:sz w:val="24"/>
                <w:szCs w:val="24"/>
                <w:lang w:eastAsia="en-PH"/>
              </w:rPr>
              <w:t>Student</w:t>
            </w:r>
            <w:r w:rsidR="00BB5D13" w:rsidRPr="001A1951">
              <w:rPr>
                <w:rFonts w:eastAsia="Times New Roman" w:cs="Arial"/>
                <w:sz w:val="24"/>
                <w:szCs w:val="24"/>
                <w:lang w:eastAsia="en-PH"/>
              </w:rPr>
              <w:t>s</w:t>
            </w:r>
            <w:r w:rsidRPr="001A1951">
              <w:rPr>
                <w:rFonts w:eastAsia="Times New Roman" w:cs="Arial"/>
                <w:sz w:val="24"/>
                <w:szCs w:val="24"/>
                <w:lang w:eastAsia="en-PH"/>
              </w:rPr>
              <w:t xml:space="preserve"> should be able to access only their own submissions.</w:t>
            </w:r>
            <w:r w:rsidRPr="001A1951">
              <w:rPr>
                <w:rFonts w:eastAsia="Times New Roman" w:cs="Arial"/>
                <w:sz w:val="24"/>
                <w:szCs w:val="24"/>
                <w:lang w:eastAsia="en-PH"/>
              </w:rPr>
              <w:br/>
              <w:t>3. Only the professors and executive director that are indicated in the form can access the submission.</w:t>
            </w:r>
          </w:p>
        </w:tc>
      </w:tr>
      <w:tr w:rsidR="00D0163F" w:rsidRPr="001A1951" w14:paraId="7B82EFC3" w14:textId="77777777" w:rsidTr="7F45A552">
        <w:trPr>
          <w:trHeight w:val="1752"/>
        </w:trPr>
        <w:tc>
          <w:tcPr>
            <w:tcW w:w="2547" w:type="dxa"/>
            <w:vAlign w:val="center"/>
            <w:hideMark/>
          </w:tcPr>
          <w:p w14:paraId="338FF0C6"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t>Manage Project</w:t>
            </w:r>
          </w:p>
        </w:tc>
        <w:tc>
          <w:tcPr>
            <w:tcW w:w="3544" w:type="dxa"/>
            <w:vAlign w:val="center"/>
            <w:hideMark/>
          </w:tcPr>
          <w:p w14:paraId="3414AC07" w14:textId="00EC8298"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As a </w:t>
            </w:r>
            <w:r w:rsidR="00547250" w:rsidRPr="001A1951">
              <w:rPr>
                <w:rFonts w:eastAsia="Times New Roman" w:cs="Arial"/>
                <w:sz w:val="24"/>
                <w:szCs w:val="24"/>
                <w:lang w:eastAsia="en-PH"/>
              </w:rPr>
              <w:t>student</w:t>
            </w:r>
            <w:r w:rsidRPr="001A1951">
              <w:rPr>
                <w:rFonts w:eastAsia="Times New Roman" w:cs="Arial"/>
                <w:sz w:val="24"/>
                <w:szCs w:val="24"/>
                <w:lang w:eastAsia="en-PH"/>
              </w:rPr>
              <w:t>, I want to be able to edit my project submissions so that I can correct mistakes.</w:t>
            </w:r>
          </w:p>
        </w:tc>
        <w:tc>
          <w:tcPr>
            <w:tcW w:w="3434" w:type="dxa"/>
            <w:vAlign w:val="center"/>
            <w:hideMark/>
          </w:tcPr>
          <w:p w14:paraId="1818690E" w14:textId="77777777"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1. The filled in submission form will appear.</w:t>
            </w:r>
            <w:r w:rsidRPr="001A1951">
              <w:rPr>
                <w:rFonts w:eastAsia="Times New Roman" w:cs="Arial"/>
                <w:sz w:val="24"/>
                <w:szCs w:val="24"/>
                <w:lang w:eastAsia="en-PH"/>
              </w:rPr>
              <w:br/>
              <w:t>2. A confirmation will appear if the edit is successful or not.</w:t>
            </w:r>
          </w:p>
        </w:tc>
      </w:tr>
      <w:tr w:rsidR="00D0163F" w:rsidRPr="001A1951" w14:paraId="5CE5182F" w14:textId="77777777" w:rsidTr="7F45A552">
        <w:trPr>
          <w:trHeight w:val="1752"/>
        </w:trPr>
        <w:tc>
          <w:tcPr>
            <w:tcW w:w="2547" w:type="dxa"/>
            <w:vAlign w:val="center"/>
            <w:hideMark/>
          </w:tcPr>
          <w:p w14:paraId="6934F616"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t>Manage Project</w:t>
            </w:r>
          </w:p>
        </w:tc>
        <w:tc>
          <w:tcPr>
            <w:tcW w:w="3544" w:type="dxa"/>
            <w:vAlign w:val="center"/>
            <w:hideMark/>
          </w:tcPr>
          <w:p w14:paraId="2FD199B6" w14:textId="2E21D9E0" w:rsidR="00D0163F" w:rsidRPr="001A1951" w:rsidRDefault="00D0163F" w:rsidP="00394FD8">
            <w:pPr>
              <w:spacing w:line="276" w:lineRule="auto"/>
              <w:rPr>
                <w:rFonts w:eastAsia="Times New Roman" w:cs="Arial"/>
                <w:sz w:val="24"/>
                <w:szCs w:val="24"/>
                <w:lang w:eastAsia="en-PH"/>
              </w:rPr>
            </w:pPr>
            <w:r w:rsidRPr="20B71CF9">
              <w:rPr>
                <w:rFonts w:eastAsia="Times New Roman" w:cs="Arial"/>
                <w:sz w:val="24"/>
                <w:szCs w:val="24"/>
                <w:lang w:eastAsia="en-PH"/>
              </w:rPr>
              <w:t xml:space="preserve">As a </w:t>
            </w:r>
            <w:r w:rsidR="13D95A4D" w:rsidRPr="20B71CF9">
              <w:rPr>
                <w:rFonts w:eastAsia="Times New Roman" w:cs="Arial"/>
                <w:sz w:val="24"/>
                <w:szCs w:val="24"/>
                <w:lang w:eastAsia="en-PH"/>
              </w:rPr>
              <w:t>professor</w:t>
            </w:r>
            <w:r w:rsidRPr="20B71CF9">
              <w:rPr>
                <w:rFonts w:eastAsia="Times New Roman" w:cs="Arial"/>
                <w:sz w:val="24"/>
                <w:szCs w:val="24"/>
                <w:lang w:eastAsia="en-PH"/>
              </w:rPr>
              <w:t xml:space="preserve">, I want to be able to approve project submissions so that I can ensure that the projects have met my standards or return them to </w:t>
            </w:r>
            <w:r w:rsidR="33DAC347" w:rsidRPr="20B71CF9">
              <w:rPr>
                <w:rFonts w:eastAsia="Times New Roman" w:cs="Arial"/>
                <w:sz w:val="24"/>
                <w:szCs w:val="24"/>
                <w:lang w:eastAsia="en-PH"/>
              </w:rPr>
              <w:t>the project’s</w:t>
            </w:r>
            <w:r w:rsidRPr="20B71CF9">
              <w:rPr>
                <w:rFonts w:eastAsia="Times New Roman" w:cs="Arial"/>
                <w:sz w:val="24"/>
                <w:szCs w:val="24"/>
                <w:lang w:eastAsia="en-PH"/>
              </w:rPr>
              <w:t xml:space="preserve"> owner with feedback.</w:t>
            </w:r>
          </w:p>
        </w:tc>
        <w:tc>
          <w:tcPr>
            <w:tcW w:w="3434" w:type="dxa"/>
            <w:vAlign w:val="center"/>
            <w:hideMark/>
          </w:tcPr>
          <w:p w14:paraId="1702AE4A" w14:textId="54C1D45B" w:rsidR="00D0163F" w:rsidRPr="001A1951" w:rsidRDefault="438CA0CA" w:rsidP="00394FD8">
            <w:pPr>
              <w:spacing w:line="276" w:lineRule="auto"/>
              <w:rPr>
                <w:rFonts w:eastAsia="Times New Roman" w:cs="Arial"/>
                <w:sz w:val="24"/>
                <w:szCs w:val="24"/>
                <w:lang w:eastAsia="en-PH"/>
              </w:rPr>
            </w:pPr>
            <w:r w:rsidRPr="7F45A552">
              <w:rPr>
                <w:rFonts w:eastAsia="Times New Roman" w:cs="Arial"/>
                <w:sz w:val="24"/>
                <w:szCs w:val="24"/>
                <w:lang w:eastAsia="en-PH"/>
              </w:rPr>
              <w:t>1. Project contents will appear.</w:t>
            </w:r>
            <w:r w:rsidR="00D0163F">
              <w:br/>
            </w:r>
            <w:r w:rsidRPr="7F45A552">
              <w:rPr>
                <w:rFonts w:eastAsia="Times New Roman" w:cs="Arial"/>
                <w:sz w:val="24"/>
                <w:szCs w:val="24"/>
                <w:lang w:eastAsia="en-PH"/>
              </w:rPr>
              <w:t xml:space="preserve">2. </w:t>
            </w:r>
            <w:del w:id="93" w:author="Christian Viola" w:date="2024-02-19T05:05:00Z">
              <w:r w:rsidR="00D0163F" w:rsidRPr="7F45A552" w:rsidDel="438CA0CA">
                <w:rPr>
                  <w:rFonts w:eastAsia="Times New Roman" w:cs="Arial"/>
                  <w:sz w:val="24"/>
                  <w:szCs w:val="24"/>
                  <w:lang w:eastAsia="en-PH"/>
                </w:rPr>
                <w:delText>The status of the project is visible along with the people who have approved.</w:delText>
              </w:r>
            </w:del>
            <w:ins w:id="94" w:author="Christian Viola" w:date="2024-02-19T05:05:00Z">
              <w:r w:rsidR="63314DBE" w:rsidRPr="7F45A552">
                <w:rPr>
                  <w:rFonts w:eastAsia="Times New Roman" w:cs="Arial"/>
                  <w:sz w:val="24"/>
                  <w:szCs w:val="24"/>
                  <w:lang w:eastAsia="en-PH"/>
                </w:rPr>
                <w:t>The project's status is visible along with the people who have approved.</w:t>
              </w:r>
            </w:ins>
            <w:r w:rsidR="00D0163F">
              <w:br/>
            </w:r>
            <w:r w:rsidRPr="7F45A552">
              <w:rPr>
                <w:rFonts w:eastAsia="Times New Roman" w:cs="Arial"/>
                <w:sz w:val="24"/>
                <w:szCs w:val="24"/>
                <w:lang w:eastAsia="en-PH"/>
              </w:rPr>
              <w:t>3. The feedback field is open.</w:t>
            </w:r>
          </w:p>
        </w:tc>
      </w:tr>
      <w:tr w:rsidR="00D0163F" w:rsidRPr="001A1951" w14:paraId="320D8259" w14:textId="77777777" w:rsidTr="7F45A552">
        <w:trPr>
          <w:trHeight w:val="1752"/>
        </w:trPr>
        <w:tc>
          <w:tcPr>
            <w:tcW w:w="2547" w:type="dxa"/>
            <w:vAlign w:val="center"/>
            <w:hideMark/>
          </w:tcPr>
          <w:p w14:paraId="5BDDB1F7"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lastRenderedPageBreak/>
              <w:t>Generate report</w:t>
            </w:r>
          </w:p>
        </w:tc>
        <w:tc>
          <w:tcPr>
            <w:tcW w:w="3544" w:type="dxa"/>
            <w:vAlign w:val="center"/>
            <w:hideMark/>
          </w:tcPr>
          <w:p w14:paraId="63014A56" w14:textId="3368F5CB"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As a </w:t>
            </w:r>
            <w:r w:rsidR="00184C91" w:rsidRPr="001A1951">
              <w:rPr>
                <w:rFonts w:eastAsia="Times New Roman" w:cs="Arial"/>
                <w:sz w:val="24"/>
                <w:szCs w:val="24"/>
                <w:lang w:eastAsia="en-PH"/>
              </w:rPr>
              <w:t>student</w:t>
            </w:r>
            <w:r w:rsidRPr="001A1951">
              <w:rPr>
                <w:rFonts w:eastAsia="Times New Roman" w:cs="Arial"/>
                <w:sz w:val="24"/>
                <w:szCs w:val="24"/>
                <w:lang w:eastAsia="en-PH"/>
              </w:rPr>
              <w:t xml:space="preserve">, </w:t>
            </w:r>
            <w:r w:rsidR="00184C91" w:rsidRPr="001A1951">
              <w:rPr>
                <w:rFonts w:eastAsia="Times New Roman" w:cs="Arial"/>
                <w:sz w:val="24"/>
                <w:szCs w:val="24"/>
                <w:lang w:eastAsia="en-PH"/>
              </w:rPr>
              <w:t xml:space="preserve">professor, </w:t>
            </w:r>
            <w:r w:rsidR="008D04A0" w:rsidRPr="001A1951">
              <w:rPr>
                <w:rFonts w:eastAsia="Times New Roman" w:cs="Arial"/>
                <w:sz w:val="24"/>
                <w:szCs w:val="24"/>
                <w:lang w:eastAsia="en-PH"/>
              </w:rPr>
              <w:t xml:space="preserve">proofreader, English cluster head, PBL head, executive director, </w:t>
            </w:r>
            <w:r w:rsidRPr="001A1951">
              <w:rPr>
                <w:rFonts w:eastAsia="Times New Roman" w:cs="Arial"/>
                <w:sz w:val="24"/>
                <w:szCs w:val="24"/>
                <w:lang w:eastAsia="en-PH"/>
              </w:rPr>
              <w:t>librar</w:t>
            </w:r>
            <w:r w:rsidR="008D04A0" w:rsidRPr="001A1951">
              <w:rPr>
                <w:rFonts w:eastAsia="Times New Roman" w:cs="Arial"/>
                <w:sz w:val="24"/>
                <w:szCs w:val="24"/>
                <w:lang w:eastAsia="en-PH"/>
              </w:rPr>
              <w:t>ian</w:t>
            </w:r>
            <w:r w:rsidRPr="001A1951">
              <w:rPr>
                <w:rFonts w:eastAsia="Times New Roman" w:cs="Arial"/>
                <w:sz w:val="24"/>
                <w:szCs w:val="24"/>
                <w:lang w:eastAsia="en-PH"/>
              </w:rPr>
              <w:t>, or admin, I want to be able to generate reports on the status and progress of projects, requests, users, and so that I can assess the information.</w:t>
            </w:r>
          </w:p>
        </w:tc>
        <w:tc>
          <w:tcPr>
            <w:tcW w:w="3434" w:type="dxa"/>
            <w:vAlign w:val="center"/>
            <w:hideMark/>
          </w:tcPr>
          <w:p w14:paraId="438DBDE0" w14:textId="1A86F672"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1. </w:t>
            </w:r>
            <w:r w:rsidR="008D04A0" w:rsidRPr="001A1951">
              <w:rPr>
                <w:rFonts w:eastAsia="Times New Roman" w:cs="Arial"/>
                <w:sz w:val="24"/>
                <w:szCs w:val="24"/>
                <w:lang w:eastAsia="en-PH"/>
              </w:rPr>
              <w:t>Students</w:t>
            </w:r>
            <w:r w:rsidRPr="001A1951">
              <w:rPr>
                <w:rFonts w:eastAsia="Times New Roman" w:cs="Arial"/>
                <w:sz w:val="24"/>
                <w:szCs w:val="24"/>
                <w:lang w:eastAsia="en-PH"/>
              </w:rPr>
              <w:t xml:space="preserve"> can only generate status reports and summary reports on their own projects and requests.</w:t>
            </w:r>
          </w:p>
          <w:p w14:paraId="2FBA2526" w14:textId="1D7853D2"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2. </w:t>
            </w:r>
            <w:r w:rsidR="008D04A0" w:rsidRPr="001A1951">
              <w:rPr>
                <w:rFonts w:eastAsia="Times New Roman" w:cs="Arial"/>
                <w:sz w:val="24"/>
                <w:szCs w:val="24"/>
                <w:lang w:eastAsia="en-PH"/>
              </w:rPr>
              <w:t>Professors</w:t>
            </w:r>
            <w:r w:rsidR="000A202F" w:rsidRPr="001A1951">
              <w:rPr>
                <w:rFonts w:eastAsia="Times New Roman" w:cs="Arial"/>
                <w:sz w:val="24"/>
                <w:szCs w:val="24"/>
                <w:lang w:eastAsia="en-PH"/>
              </w:rPr>
              <w:t xml:space="preserve"> and proofreaders</w:t>
            </w:r>
            <w:r w:rsidRPr="001A1951">
              <w:rPr>
                <w:rFonts w:eastAsia="Times New Roman" w:cs="Arial"/>
                <w:sz w:val="24"/>
                <w:szCs w:val="24"/>
                <w:lang w:eastAsia="en-PH"/>
              </w:rPr>
              <w:t xml:space="preserve"> can generate status reports, summary reports, and metadata reports on projects and requests that they have access to.</w:t>
            </w:r>
            <w:r w:rsidRPr="001A1951">
              <w:rPr>
                <w:rFonts w:eastAsia="Times New Roman" w:cs="Arial"/>
                <w:sz w:val="24"/>
                <w:szCs w:val="24"/>
                <w:lang w:eastAsia="en-PH"/>
              </w:rPr>
              <w:br/>
              <w:t xml:space="preserve">3. </w:t>
            </w:r>
            <w:r w:rsidR="000A202F" w:rsidRPr="001A1951">
              <w:rPr>
                <w:rFonts w:eastAsia="Times New Roman" w:cs="Arial"/>
                <w:sz w:val="24"/>
                <w:szCs w:val="24"/>
                <w:lang w:eastAsia="en-PH"/>
              </w:rPr>
              <w:t xml:space="preserve">PBL head, English cluster head, </w:t>
            </w:r>
            <w:r w:rsidR="00A73DBA" w:rsidRPr="001A1951">
              <w:rPr>
                <w:rFonts w:eastAsia="Times New Roman" w:cs="Arial"/>
                <w:sz w:val="24"/>
                <w:szCs w:val="24"/>
                <w:lang w:eastAsia="en-PH"/>
              </w:rPr>
              <w:t xml:space="preserve">and executive director </w:t>
            </w:r>
            <w:r w:rsidRPr="001A1951">
              <w:rPr>
                <w:rFonts w:eastAsia="Times New Roman" w:cs="Arial"/>
                <w:sz w:val="24"/>
                <w:szCs w:val="24"/>
                <w:lang w:eastAsia="en-PH"/>
              </w:rPr>
              <w:t>can generate status reports and summary reports on all projects, requests, and users in the system.</w:t>
            </w:r>
          </w:p>
          <w:p w14:paraId="132FF66D" w14:textId="43E69AEA"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4. </w:t>
            </w:r>
            <w:r w:rsidR="00A73DBA" w:rsidRPr="001A1951">
              <w:rPr>
                <w:rFonts w:eastAsia="Times New Roman" w:cs="Arial"/>
                <w:sz w:val="24"/>
                <w:szCs w:val="24"/>
                <w:lang w:eastAsia="en-PH"/>
              </w:rPr>
              <w:t>Admin</w:t>
            </w:r>
            <w:r w:rsidRPr="001A1951">
              <w:rPr>
                <w:rFonts w:eastAsia="Times New Roman" w:cs="Arial"/>
                <w:sz w:val="24"/>
                <w:szCs w:val="24"/>
                <w:lang w:eastAsia="en-PH"/>
              </w:rPr>
              <w:t xml:space="preserve"> can generate all status reports, summary reports, and system reports on all projects, requests, and users on the system.</w:t>
            </w:r>
          </w:p>
        </w:tc>
      </w:tr>
      <w:tr w:rsidR="00D0163F" w:rsidRPr="001A1951" w14:paraId="02505487" w14:textId="77777777" w:rsidTr="7F45A552">
        <w:trPr>
          <w:trHeight w:val="1752"/>
        </w:trPr>
        <w:tc>
          <w:tcPr>
            <w:tcW w:w="2547" w:type="dxa"/>
            <w:vAlign w:val="center"/>
            <w:hideMark/>
          </w:tcPr>
          <w:p w14:paraId="4B4E6680"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t>Manage Project</w:t>
            </w:r>
          </w:p>
        </w:tc>
        <w:tc>
          <w:tcPr>
            <w:tcW w:w="3544" w:type="dxa"/>
            <w:vAlign w:val="center"/>
            <w:hideMark/>
          </w:tcPr>
          <w:p w14:paraId="19BF11FF" w14:textId="5354AC42" w:rsidR="00D0163F" w:rsidRPr="001A1951" w:rsidRDefault="00D0163F" w:rsidP="00394FD8">
            <w:pPr>
              <w:spacing w:line="276" w:lineRule="auto"/>
              <w:rPr>
                <w:rFonts w:eastAsia="Times New Roman" w:cs="Arial"/>
                <w:sz w:val="24"/>
                <w:szCs w:val="24"/>
                <w:lang w:eastAsia="en-PH"/>
              </w:rPr>
            </w:pPr>
            <w:r w:rsidRPr="20B71CF9">
              <w:rPr>
                <w:rFonts w:eastAsia="Times New Roman" w:cs="Arial"/>
                <w:sz w:val="24"/>
                <w:szCs w:val="24"/>
                <w:lang w:eastAsia="en-PH"/>
              </w:rPr>
              <w:t>As a librar</w:t>
            </w:r>
            <w:r w:rsidR="4F6C88FB" w:rsidRPr="20B71CF9">
              <w:rPr>
                <w:rFonts w:eastAsia="Times New Roman" w:cs="Arial"/>
                <w:sz w:val="24"/>
                <w:szCs w:val="24"/>
                <w:lang w:eastAsia="en-PH"/>
              </w:rPr>
              <w:t>ian</w:t>
            </w:r>
            <w:r w:rsidRPr="20B71CF9">
              <w:rPr>
                <w:rFonts w:eastAsia="Times New Roman" w:cs="Arial"/>
                <w:sz w:val="24"/>
                <w:szCs w:val="24"/>
                <w:lang w:eastAsia="en-PH"/>
              </w:rPr>
              <w:t xml:space="preserve">, I want to be able to publish fully approved project paper </w:t>
            </w:r>
            <w:r w:rsidR="5E372AC7" w:rsidRPr="20B71CF9">
              <w:rPr>
                <w:rFonts w:eastAsia="Times New Roman" w:cs="Arial"/>
                <w:sz w:val="24"/>
                <w:szCs w:val="24"/>
                <w:lang w:eastAsia="en-PH"/>
              </w:rPr>
              <w:t>submissions,</w:t>
            </w:r>
            <w:r w:rsidRPr="20B71CF9">
              <w:rPr>
                <w:rFonts w:eastAsia="Times New Roman" w:cs="Arial"/>
                <w:sz w:val="24"/>
                <w:szCs w:val="24"/>
                <w:lang w:eastAsia="en-PH"/>
              </w:rPr>
              <w:t xml:space="preserve"> so they are integrated into the library system.</w:t>
            </w:r>
          </w:p>
        </w:tc>
        <w:tc>
          <w:tcPr>
            <w:tcW w:w="3434" w:type="dxa"/>
            <w:vAlign w:val="center"/>
            <w:hideMark/>
          </w:tcPr>
          <w:p w14:paraId="522220C7" w14:textId="77777777"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1. Project contents will appear.</w:t>
            </w:r>
            <w:r w:rsidRPr="001A1951">
              <w:rPr>
                <w:rFonts w:eastAsia="Times New Roman" w:cs="Arial"/>
                <w:sz w:val="24"/>
                <w:szCs w:val="24"/>
                <w:lang w:eastAsia="en-PH"/>
              </w:rPr>
              <w:br/>
              <w:t>2. Project will be available on the repository and on the library system.</w:t>
            </w:r>
          </w:p>
        </w:tc>
      </w:tr>
      <w:tr w:rsidR="00D0163F" w:rsidRPr="001A1951" w14:paraId="0194D616" w14:textId="77777777" w:rsidTr="7F45A552">
        <w:trPr>
          <w:trHeight w:val="1752"/>
        </w:trPr>
        <w:tc>
          <w:tcPr>
            <w:tcW w:w="2547" w:type="dxa"/>
            <w:vAlign w:val="center"/>
            <w:hideMark/>
          </w:tcPr>
          <w:p w14:paraId="5EC7778A"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t>Manage user</w:t>
            </w:r>
          </w:p>
        </w:tc>
        <w:tc>
          <w:tcPr>
            <w:tcW w:w="3544" w:type="dxa"/>
            <w:vAlign w:val="center"/>
            <w:hideMark/>
          </w:tcPr>
          <w:p w14:paraId="2541C154" w14:textId="3D493489"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As </w:t>
            </w:r>
            <w:r w:rsidR="00A73DBA" w:rsidRPr="001A1951">
              <w:rPr>
                <w:rFonts w:eastAsia="Times New Roman" w:cs="Arial"/>
                <w:sz w:val="24"/>
                <w:szCs w:val="24"/>
                <w:lang w:eastAsia="en-PH"/>
              </w:rPr>
              <w:t>a</w:t>
            </w:r>
            <w:r w:rsidRPr="001A1951">
              <w:rPr>
                <w:rFonts w:eastAsia="Times New Roman" w:cs="Arial"/>
                <w:sz w:val="24"/>
                <w:szCs w:val="24"/>
                <w:lang w:eastAsia="en-PH"/>
              </w:rPr>
              <w:t>dmin, I want to be able to assign and change the roles of other users so that they can use the repository according to their purposes.</w:t>
            </w:r>
          </w:p>
        </w:tc>
        <w:tc>
          <w:tcPr>
            <w:tcW w:w="3434" w:type="dxa"/>
            <w:vAlign w:val="center"/>
            <w:hideMark/>
          </w:tcPr>
          <w:p w14:paraId="66A275FA" w14:textId="77777777"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1. All usernames and roles are displayed.</w:t>
            </w:r>
            <w:r w:rsidRPr="001A1951">
              <w:rPr>
                <w:sz w:val="24"/>
                <w:szCs w:val="24"/>
              </w:rPr>
              <w:br/>
            </w:r>
            <w:r w:rsidRPr="001A1951">
              <w:rPr>
                <w:rFonts w:eastAsia="Times New Roman" w:cs="Arial"/>
                <w:sz w:val="24"/>
                <w:szCs w:val="24"/>
                <w:lang w:eastAsia="en-PH"/>
              </w:rPr>
              <w:t>2. There is an option to assign a role or change it.</w:t>
            </w:r>
          </w:p>
        </w:tc>
      </w:tr>
      <w:tr w:rsidR="00D0163F" w:rsidRPr="001A1951" w14:paraId="1F9EDF37" w14:textId="77777777" w:rsidTr="7F45A552">
        <w:trPr>
          <w:trHeight w:val="1752"/>
        </w:trPr>
        <w:tc>
          <w:tcPr>
            <w:tcW w:w="2547" w:type="dxa"/>
            <w:vAlign w:val="center"/>
          </w:tcPr>
          <w:p w14:paraId="45E5AA70" w14:textId="77777777" w:rsidR="00D0163F" w:rsidRPr="001A1951" w:rsidRDefault="00D0163F" w:rsidP="00394FD8">
            <w:pPr>
              <w:spacing w:line="276" w:lineRule="auto"/>
              <w:jc w:val="center"/>
              <w:rPr>
                <w:rFonts w:eastAsia="Times New Roman" w:cs="Arial"/>
                <w:color w:val="000000"/>
                <w:sz w:val="24"/>
                <w:szCs w:val="24"/>
                <w:lang w:eastAsia="en-PH"/>
              </w:rPr>
            </w:pPr>
            <w:r w:rsidRPr="001A1951">
              <w:rPr>
                <w:rFonts w:eastAsia="Times New Roman" w:cs="Arial"/>
                <w:color w:val="000000"/>
                <w:sz w:val="24"/>
                <w:szCs w:val="24"/>
                <w:lang w:eastAsia="en-PH"/>
              </w:rPr>
              <w:t>Access system</w:t>
            </w:r>
          </w:p>
        </w:tc>
        <w:tc>
          <w:tcPr>
            <w:tcW w:w="3544" w:type="dxa"/>
            <w:vAlign w:val="center"/>
          </w:tcPr>
          <w:p w14:paraId="16C8571E" w14:textId="7E774447"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 xml:space="preserve">As a </w:t>
            </w:r>
            <w:r w:rsidR="0010702B" w:rsidRPr="001A1951">
              <w:rPr>
                <w:rFonts w:eastAsia="Times New Roman" w:cs="Arial"/>
                <w:sz w:val="24"/>
                <w:szCs w:val="24"/>
                <w:lang w:eastAsia="en-PH"/>
              </w:rPr>
              <w:t>student</w:t>
            </w:r>
            <w:r w:rsidRPr="001A1951">
              <w:rPr>
                <w:rFonts w:eastAsia="Times New Roman" w:cs="Arial"/>
                <w:sz w:val="24"/>
                <w:szCs w:val="24"/>
                <w:lang w:eastAsia="en-PH"/>
              </w:rPr>
              <w:t xml:space="preserve">, </w:t>
            </w:r>
            <w:r w:rsidR="0010702B" w:rsidRPr="001A1951">
              <w:rPr>
                <w:rFonts w:eastAsia="Times New Roman" w:cs="Arial"/>
                <w:sz w:val="24"/>
                <w:szCs w:val="24"/>
                <w:lang w:eastAsia="en-PH"/>
              </w:rPr>
              <w:t>professor</w:t>
            </w:r>
            <w:r w:rsidRPr="001A1951">
              <w:rPr>
                <w:rFonts w:eastAsia="Times New Roman" w:cs="Arial"/>
                <w:sz w:val="24"/>
                <w:szCs w:val="24"/>
                <w:lang w:eastAsia="en-PH"/>
              </w:rPr>
              <w:t xml:space="preserve">, </w:t>
            </w:r>
            <w:r w:rsidR="0010702B" w:rsidRPr="001A1951">
              <w:rPr>
                <w:rFonts w:eastAsia="Times New Roman" w:cs="Arial"/>
                <w:sz w:val="24"/>
                <w:szCs w:val="24"/>
                <w:lang w:eastAsia="en-PH"/>
              </w:rPr>
              <w:t>proofreader</w:t>
            </w:r>
            <w:r w:rsidRPr="001A1951">
              <w:rPr>
                <w:rFonts w:eastAsia="Times New Roman" w:cs="Arial"/>
                <w:sz w:val="24"/>
                <w:szCs w:val="24"/>
                <w:lang w:eastAsia="en-PH"/>
              </w:rPr>
              <w:t xml:space="preserve">, </w:t>
            </w:r>
            <w:r w:rsidR="007E0E08" w:rsidRPr="001A1951">
              <w:rPr>
                <w:rFonts w:eastAsia="Times New Roman" w:cs="Arial"/>
                <w:sz w:val="24"/>
                <w:szCs w:val="24"/>
                <w:lang w:eastAsia="en-PH"/>
              </w:rPr>
              <w:t xml:space="preserve">English cluster head, PBL head, </w:t>
            </w:r>
            <w:r w:rsidR="000F3A45" w:rsidRPr="001A1951">
              <w:rPr>
                <w:rFonts w:eastAsia="Times New Roman" w:cs="Arial"/>
                <w:sz w:val="24"/>
                <w:szCs w:val="24"/>
                <w:lang w:eastAsia="en-PH"/>
              </w:rPr>
              <w:t>executive director, librarian</w:t>
            </w:r>
            <w:r w:rsidRPr="001A1951">
              <w:rPr>
                <w:rFonts w:eastAsia="Times New Roman" w:cs="Arial"/>
                <w:sz w:val="24"/>
                <w:szCs w:val="24"/>
                <w:lang w:eastAsia="en-PH"/>
              </w:rPr>
              <w:t>, or admin I want to be able to log into the system using my APC account so that I can keep an eye on submissions.</w:t>
            </w:r>
          </w:p>
        </w:tc>
        <w:tc>
          <w:tcPr>
            <w:tcW w:w="3434" w:type="dxa"/>
            <w:vAlign w:val="center"/>
          </w:tcPr>
          <w:p w14:paraId="1EC2E355" w14:textId="77777777"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1. Display login page</w:t>
            </w:r>
          </w:p>
          <w:p w14:paraId="3597E7A8" w14:textId="77777777" w:rsidR="00D0163F" w:rsidRPr="001A1951" w:rsidRDefault="00D0163F" w:rsidP="00394FD8">
            <w:pPr>
              <w:spacing w:line="276" w:lineRule="auto"/>
              <w:rPr>
                <w:rFonts w:eastAsia="Times New Roman" w:cs="Arial"/>
                <w:sz w:val="24"/>
                <w:szCs w:val="24"/>
                <w:lang w:eastAsia="en-PH"/>
              </w:rPr>
            </w:pPr>
            <w:r w:rsidRPr="001A1951">
              <w:rPr>
                <w:rFonts w:eastAsia="Times New Roman" w:cs="Arial"/>
                <w:sz w:val="24"/>
                <w:szCs w:val="24"/>
                <w:lang w:eastAsia="en-PH"/>
              </w:rPr>
              <w:t>2. Access dashboard if successful.</w:t>
            </w:r>
          </w:p>
        </w:tc>
      </w:tr>
    </w:tbl>
    <w:p w14:paraId="10161931" w14:textId="77777777" w:rsidR="00D0163F" w:rsidRPr="001A1951" w:rsidRDefault="00D0163F" w:rsidP="00C104A5">
      <w:pPr>
        <w:pStyle w:val="Caption"/>
        <w:jc w:val="center"/>
        <w:rPr>
          <w:sz w:val="24"/>
          <w:szCs w:val="24"/>
        </w:rPr>
      </w:pPr>
      <w:bookmarkStart w:id="95" w:name="_Toc156213886"/>
      <w:r w:rsidRPr="001A1951">
        <w:rPr>
          <w:sz w:val="24"/>
          <w:szCs w:val="24"/>
        </w:rPr>
        <w:lastRenderedPageBreak/>
        <w:t xml:space="preserve">Table </w:t>
      </w:r>
      <w:r w:rsidRPr="001A1951">
        <w:rPr>
          <w:sz w:val="24"/>
          <w:szCs w:val="24"/>
        </w:rPr>
        <w:fldChar w:fldCharType="begin"/>
      </w:r>
      <w:r w:rsidRPr="001A1951">
        <w:rPr>
          <w:sz w:val="24"/>
          <w:szCs w:val="24"/>
        </w:rPr>
        <w:instrText xml:space="preserve"> SEQ Table \* ARABIC </w:instrText>
      </w:r>
      <w:r w:rsidRPr="001A1951">
        <w:rPr>
          <w:sz w:val="24"/>
          <w:szCs w:val="24"/>
        </w:rPr>
        <w:fldChar w:fldCharType="separate"/>
      </w:r>
      <w:r w:rsidRPr="001A1951">
        <w:rPr>
          <w:noProof/>
          <w:sz w:val="24"/>
          <w:szCs w:val="24"/>
        </w:rPr>
        <w:t>5</w:t>
      </w:r>
      <w:r w:rsidRPr="001A1951">
        <w:rPr>
          <w:sz w:val="24"/>
          <w:szCs w:val="24"/>
        </w:rPr>
        <w:fldChar w:fldCharType="end"/>
      </w:r>
      <w:r w:rsidRPr="001A1951">
        <w:rPr>
          <w:sz w:val="24"/>
          <w:szCs w:val="24"/>
        </w:rPr>
        <w:t xml:space="preserve"> User stories</w:t>
      </w:r>
      <w:bookmarkEnd w:id="95"/>
    </w:p>
    <w:p w14:paraId="71396350" w14:textId="77777777" w:rsidR="00D0163F" w:rsidRDefault="00D0163F" w:rsidP="00D0163F">
      <w:pPr>
        <w:rPr>
          <w:sz w:val="24"/>
          <w:szCs w:val="24"/>
        </w:rPr>
      </w:pPr>
    </w:p>
    <w:p w14:paraId="2A2EA992" w14:textId="77777777" w:rsidR="00077195" w:rsidRDefault="00077195" w:rsidP="00D0163F">
      <w:pPr>
        <w:rPr>
          <w:sz w:val="24"/>
          <w:szCs w:val="24"/>
        </w:rPr>
      </w:pPr>
    </w:p>
    <w:p w14:paraId="5147812D" w14:textId="77777777" w:rsidR="00077195" w:rsidRDefault="00077195" w:rsidP="00D0163F">
      <w:pPr>
        <w:rPr>
          <w:sz w:val="24"/>
          <w:szCs w:val="24"/>
        </w:rPr>
      </w:pPr>
    </w:p>
    <w:p w14:paraId="4E40B851" w14:textId="77777777" w:rsidR="00077195" w:rsidRDefault="00077195" w:rsidP="00D0163F">
      <w:pPr>
        <w:rPr>
          <w:sz w:val="24"/>
          <w:szCs w:val="24"/>
        </w:rPr>
      </w:pPr>
    </w:p>
    <w:p w14:paraId="1F118AE3" w14:textId="77777777" w:rsidR="00077195" w:rsidRDefault="00077195" w:rsidP="00D0163F">
      <w:pPr>
        <w:rPr>
          <w:sz w:val="24"/>
          <w:szCs w:val="24"/>
        </w:rPr>
      </w:pPr>
    </w:p>
    <w:p w14:paraId="4555D678" w14:textId="77777777" w:rsidR="00077195" w:rsidRPr="001A1951" w:rsidRDefault="00077195" w:rsidP="00D0163F">
      <w:pPr>
        <w:rPr>
          <w:sz w:val="24"/>
          <w:szCs w:val="24"/>
        </w:rPr>
      </w:pPr>
    </w:p>
    <w:p w14:paraId="6E5D203A" w14:textId="3A87DC9C" w:rsidR="00D0163F" w:rsidRPr="001A1951" w:rsidRDefault="00BF3388" w:rsidP="00D0163F">
      <w:pPr>
        <w:pStyle w:val="Heading3"/>
        <w:ind w:left="720"/>
      </w:pPr>
      <w:bookmarkStart w:id="96" w:name="_Toc135911839"/>
      <w:bookmarkStart w:id="97" w:name="_Toc156213770"/>
      <w:r w:rsidRPr="001A1951">
        <w:t>Event Tables</w:t>
      </w:r>
      <w:bookmarkEnd w:id="96"/>
      <w:bookmarkEnd w:id="97"/>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491"/>
        <w:gridCol w:w="1770"/>
        <w:gridCol w:w="1701"/>
        <w:gridCol w:w="1491"/>
        <w:gridCol w:w="1491"/>
        <w:gridCol w:w="1979"/>
      </w:tblGrid>
      <w:tr w:rsidR="004B14F4" w:rsidRPr="001A1951" w14:paraId="0C8095BD" w14:textId="77777777" w:rsidTr="20B71CF9">
        <w:trPr>
          <w:trHeight w:val="543"/>
        </w:trPr>
        <w:tc>
          <w:tcPr>
            <w:tcW w:w="1491" w:type="dxa"/>
            <w:shd w:val="clear" w:color="auto" w:fill="70AD47" w:themeFill="accent6"/>
            <w:noWrap/>
            <w:vAlign w:val="center"/>
            <w:hideMark/>
          </w:tcPr>
          <w:p w14:paraId="05AA4EBB" w14:textId="77777777" w:rsidR="00D0163F" w:rsidRPr="0021486B" w:rsidRDefault="00D0163F" w:rsidP="00394FD8">
            <w:pPr>
              <w:spacing w:after="0" w:line="240" w:lineRule="auto"/>
              <w:jc w:val="center"/>
              <w:rPr>
                <w:rFonts w:eastAsia="Times New Roman" w:cs="Arial"/>
                <w:b/>
                <w:color w:val="000000"/>
                <w:sz w:val="16"/>
                <w:szCs w:val="16"/>
                <w:lang w:eastAsia="en-PH"/>
              </w:rPr>
            </w:pPr>
            <w:r w:rsidRPr="0021486B">
              <w:rPr>
                <w:rFonts w:eastAsia="Times New Roman" w:cs="Arial"/>
                <w:b/>
                <w:color w:val="000000"/>
                <w:sz w:val="16"/>
                <w:szCs w:val="16"/>
                <w:lang w:eastAsia="en-PH"/>
              </w:rPr>
              <w:t>Event</w:t>
            </w:r>
          </w:p>
        </w:tc>
        <w:tc>
          <w:tcPr>
            <w:tcW w:w="1770" w:type="dxa"/>
            <w:shd w:val="clear" w:color="auto" w:fill="70AD47" w:themeFill="accent6"/>
            <w:noWrap/>
            <w:vAlign w:val="center"/>
            <w:hideMark/>
          </w:tcPr>
          <w:p w14:paraId="719B0092" w14:textId="77777777" w:rsidR="00D0163F" w:rsidRPr="0021486B" w:rsidRDefault="00D0163F" w:rsidP="00394FD8">
            <w:pPr>
              <w:spacing w:after="0" w:line="240" w:lineRule="auto"/>
              <w:jc w:val="center"/>
              <w:rPr>
                <w:rFonts w:eastAsia="Times New Roman" w:cs="Arial"/>
                <w:b/>
                <w:color w:val="000000"/>
                <w:sz w:val="16"/>
                <w:szCs w:val="16"/>
                <w:lang w:eastAsia="en-PH"/>
              </w:rPr>
            </w:pPr>
            <w:r w:rsidRPr="0021486B">
              <w:rPr>
                <w:rFonts w:eastAsia="Times New Roman" w:cs="Arial"/>
                <w:b/>
                <w:color w:val="000000"/>
                <w:sz w:val="16"/>
                <w:szCs w:val="16"/>
                <w:lang w:eastAsia="en-PH"/>
              </w:rPr>
              <w:t>Trigger</w:t>
            </w:r>
          </w:p>
        </w:tc>
        <w:tc>
          <w:tcPr>
            <w:tcW w:w="1701" w:type="dxa"/>
            <w:shd w:val="clear" w:color="auto" w:fill="70AD47" w:themeFill="accent6"/>
            <w:noWrap/>
            <w:vAlign w:val="center"/>
            <w:hideMark/>
          </w:tcPr>
          <w:p w14:paraId="6271DA6C" w14:textId="77777777" w:rsidR="00D0163F" w:rsidRPr="0021486B" w:rsidRDefault="00D0163F" w:rsidP="00394FD8">
            <w:pPr>
              <w:spacing w:after="0" w:line="240" w:lineRule="auto"/>
              <w:jc w:val="center"/>
              <w:rPr>
                <w:rFonts w:eastAsia="Times New Roman" w:cs="Arial"/>
                <w:b/>
                <w:color w:val="000000"/>
                <w:sz w:val="16"/>
                <w:szCs w:val="16"/>
                <w:lang w:eastAsia="en-PH"/>
              </w:rPr>
            </w:pPr>
            <w:r w:rsidRPr="0021486B">
              <w:rPr>
                <w:rFonts w:eastAsia="Times New Roman" w:cs="Arial"/>
                <w:b/>
                <w:color w:val="000000"/>
                <w:sz w:val="16"/>
                <w:szCs w:val="16"/>
                <w:lang w:eastAsia="en-PH"/>
              </w:rPr>
              <w:t>Source</w:t>
            </w:r>
          </w:p>
        </w:tc>
        <w:tc>
          <w:tcPr>
            <w:tcW w:w="1491" w:type="dxa"/>
            <w:shd w:val="clear" w:color="auto" w:fill="70AD47" w:themeFill="accent6"/>
            <w:noWrap/>
            <w:vAlign w:val="center"/>
            <w:hideMark/>
          </w:tcPr>
          <w:p w14:paraId="44D544F7" w14:textId="77777777" w:rsidR="00D0163F" w:rsidRPr="0021486B" w:rsidRDefault="00D0163F" w:rsidP="00394FD8">
            <w:pPr>
              <w:spacing w:after="0" w:line="240" w:lineRule="auto"/>
              <w:jc w:val="center"/>
              <w:rPr>
                <w:rFonts w:eastAsia="Times New Roman" w:cs="Arial"/>
                <w:b/>
                <w:color w:val="000000"/>
                <w:sz w:val="16"/>
                <w:szCs w:val="16"/>
                <w:lang w:eastAsia="en-PH"/>
              </w:rPr>
            </w:pPr>
            <w:r w:rsidRPr="0021486B">
              <w:rPr>
                <w:rFonts w:eastAsia="Times New Roman" w:cs="Arial"/>
                <w:b/>
                <w:color w:val="000000"/>
                <w:sz w:val="16"/>
                <w:szCs w:val="16"/>
                <w:lang w:eastAsia="en-PH"/>
              </w:rPr>
              <w:t>Use Case</w:t>
            </w:r>
          </w:p>
        </w:tc>
        <w:tc>
          <w:tcPr>
            <w:tcW w:w="1491" w:type="dxa"/>
            <w:shd w:val="clear" w:color="auto" w:fill="70AD47" w:themeFill="accent6"/>
            <w:noWrap/>
            <w:vAlign w:val="center"/>
            <w:hideMark/>
          </w:tcPr>
          <w:p w14:paraId="44C38881" w14:textId="77777777" w:rsidR="00D0163F" w:rsidRPr="0021486B" w:rsidRDefault="00D0163F" w:rsidP="00394FD8">
            <w:pPr>
              <w:spacing w:after="0" w:line="240" w:lineRule="auto"/>
              <w:jc w:val="center"/>
              <w:rPr>
                <w:rFonts w:eastAsia="Times New Roman" w:cs="Arial"/>
                <w:b/>
                <w:color w:val="000000"/>
                <w:sz w:val="16"/>
                <w:szCs w:val="16"/>
                <w:lang w:eastAsia="en-PH"/>
              </w:rPr>
            </w:pPr>
            <w:r w:rsidRPr="0021486B">
              <w:rPr>
                <w:rFonts w:eastAsia="Times New Roman" w:cs="Arial"/>
                <w:b/>
                <w:color w:val="000000"/>
                <w:sz w:val="16"/>
                <w:szCs w:val="16"/>
                <w:lang w:eastAsia="en-PH"/>
              </w:rPr>
              <w:t>Response</w:t>
            </w:r>
          </w:p>
        </w:tc>
        <w:tc>
          <w:tcPr>
            <w:tcW w:w="1979" w:type="dxa"/>
            <w:shd w:val="clear" w:color="auto" w:fill="70AD47" w:themeFill="accent6"/>
            <w:noWrap/>
            <w:vAlign w:val="center"/>
            <w:hideMark/>
          </w:tcPr>
          <w:p w14:paraId="1C588F5D" w14:textId="77777777" w:rsidR="00D0163F" w:rsidRPr="0021486B" w:rsidRDefault="00D0163F" w:rsidP="00394FD8">
            <w:pPr>
              <w:spacing w:after="0" w:line="240" w:lineRule="auto"/>
              <w:jc w:val="center"/>
              <w:rPr>
                <w:rFonts w:eastAsia="Times New Roman" w:cs="Arial"/>
                <w:b/>
                <w:color w:val="000000"/>
                <w:sz w:val="16"/>
                <w:szCs w:val="16"/>
                <w:lang w:eastAsia="en-PH"/>
              </w:rPr>
            </w:pPr>
            <w:r w:rsidRPr="0021486B">
              <w:rPr>
                <w:rFonts w:eastAsia="Times New Roman" w:cs="Arial"/>
                <w:b/>
                <w:color w:val="000000"/>
                <w:sz w:val="16"/>
                <w:szCs w:val="16"/>
                <w:lang w:eastAsia="en-PH"/>
              </w:rPr>
              <w:t>Destination</w:t>
            </w:r>
          </w:p>
        </w:tc>
      </w:tr>
      <w:tr w:rsidR="004B14F4" w:rsidRPr="001A1951" w14:paraId="4F802D88" w14:textId="77777777" w:rsidTr="20B71CF9">
        <w:trPr>
          <w:trHeight w:val="536"/>
        </w:trPr>
        <w:tc>
          <w:tcPr>
            <w:tcW w:w="1491" w:type="dxa"/>
            <w:vMerge w:val="restart"/>
            <w:shd w:val="clear" w:color="auto" w:fill="C6E0B4"/>
            <w:vAlign w:val="center"/>
            <w:hideMark/>
          </w:tcPr>
          <w:p w14:paraId="3BFD3AEB"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User wants to manage project submission</w:t>
            </w:r>
          </w:p>
        </w:tc>
        <w:tc>
          <w:tcPr>
            <w:tcW w:w="1770" w:type="dxa"/>
            <w:vMerge w:val="restart"/>
            <w:shd w:val="clear" w:color="auto" w:fill="C6E0B4"/>
            <w:vAlign w:val="center"/>
            <w:hideMark/>
          </w:tcPr>
          <w:p w14:paraId="7CCA193E"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Project submission is managed or modified</w:t>
            </w:r>
          </w:p>
        </w:tc>
        <w:tc>
          <w:tcPr>
            <w:tcW w:w="1701" w:type="dxa"/>
            <w:vMerge w:val="restart"/>
            <w:shd w:val="clear" w:color="auto" w:fill="C6E0B4"/>
            <w:vAlign w:val="center"/>
            <w:hideMark/>
          </w:tcPr>
          <w:p w14:paraId="7037517D" w14:textId="3CBBD27F"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 librarian</w:t>
            </w:r>
          </w:p>
        </w:tc>
        <w:tc>
          <w:tcPr>
            <w:tcW w:w="1491" w:type="dxa"/>
            <w:vMerge w:val="restart"/>
            <w:shd w:val="clear" w:color="auto" w:fill="C6E0B4"/>
            <w:vAlign w:val="center"/>
            <w:hideMark/>
          </w:tcPr>
          <w:p w14:paraId="153E0CE4"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Manage project</w:t>
            </w:r>
          </w:p>
        </w:tc>
        <w:tc>
          <w:tcPr>
            <w:tcW w:w="1491" w:type="dxa"/>
            <w:shd w:val="clear" w:color="auto" w:fill="C6E0B4"/>
            <w:vAlign w:val="center"/>
            <w:hideMark/>
          </w:tcPr>
          <w:p w14:paraId="088150A3"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Create project</w:t>
            </w:r>
          </w:p>
        </w:tc>
        <w:tc>
          <w:tcPr>
            <w:tcW w:w="1979" w:type="dxa"/>
            <w:shd w:val="clear" w:color="auto" w:fill="C6E0B4"/>
            <w:vAlign w:val="center"/>
            <w:hideMark/>
          </w:tcPr>
          <w:p w14:paraId="63FF2D78" w14:textId="5BE95AB3"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p>
        </w:tc>
      </w:tr>
      <w:tr w:rsidR="001E2998" w:rsidRPr="001A1951" w14:paraId="678C2282" w14:textId="77777777" w:rsidTr="20B71CF9">
        <w:trPr>
          <w:trHeight w:val="517"/>
        </w:trPr>
        <w:tc>
          <w:tcPr>
            <w:tcW w:w="1491" w:type="dxa"/>
            <w:vMerge/>
            <w:vAlign w:val="center"/>
            <w:hideMark/>
          </w:tcPr>
          <w:p w14:paraId="035FAB8D"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0844FE58"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59DE1955"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387EC7E4"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72C752E3"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View project</w:t>
            </w:r>
          </w:p>
        </w:tc>
        <w:tc>
          <w:tcPr>
            <w:tcW w:w="1979" w:type="dxa"/>
            <w:shd w:val="clear" w:color="auto" w:fill="C6E0B4"/>
            <w:vAlign w:val="center"/>
            <w:hideMark/>
          </w:tcPr>
          <w:p w14:paraId="63C3BF3B" w14:textId="3657A1A0"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librarian</w:t>
            </w:r>
          </w:p>
        </w:tc>
      </w:tr>
      <w:tr w:rsidR="001E2998" w:rsidRPr="001A1951" w14:paraId="2151C88A" w14:textId="77777777" w:rsidTr="20B71CF9">
        <w:trPr>
          <w:trHeight w:val="781"/>
        </w:trPr>
        <w:tc>
          <w:tcPr>
            <w:tcW w:w="1491" w:type="dxa"/>
            <w:vMerge/>
            <w:vAlign w:val="center"/>
            <w:hideMark/>
          </w:tcPr>
          <w:p w14:paraId="0614BA89"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6444BD0F"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3C15D77E"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2CF8DDF5"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6267CA08"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Comment on project</w:t>
            </w:r>
          </w:p>
        </w:tc>
        <w:tc>
          <w:tcPr>
            <w:tcW w:w="1979" w:type="dxa"/>
            <w:shd w:val="clear" w:color="auto" w:fill="C6E0B4"/>
            <w:vAlign w:val="center"/>
            <w:hideMark/>
          </w:tcPr>
          <w:p w14:paraId="42BE806E" w14:textId="05DCE662"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librarian</w:t>
            </w:r>
          </w:p>
        </w:tc>
      </w:tr>
      <w:tr w:rsidR="001E2998" w:rsidRPr="001A1951" w14:paraId="08D73E9E" w14:textId="77777777" w:rsidTr="20B71CF9">
        <w:trPr>
          <w:trHeight w:val="521"/>
        </w:trPr>
        <w:tc>
          <w:tcPr>
            <w:tcW w:w="1491" w:type="dxa"/>
            <w:vMerge/>
            <w:vAlign w:val="center"/>
            <w:hideMark/>
          </w:tcPr>
          <w:p w14:paraId="59872209"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30318D2F"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78021CB6"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04146DC1"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1EC32D81"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Edit project</w:t>
            </w:r>
          </w:p>
        </w:tc>
        <w:tc>
          <w:tcPr>
            <w:tcW w:w="1979" w:type="dxa"/>
            <w:shd w:val="clear" w:color="auto" w:fill="C6E0B4"/>
            <w:vAlign w:val="center"/>
            <w:hideMark/>
          </w:tcPr>
          <w:p w14:paraId="40B55DAB" w14:textId="795FEC82"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p>
        </w:tc>
      </w:tr>
      <w:tr w:rsidR="001E2998" w:rsidRPr="001A1951" w14:paraId="674E0873" w14:textId="77777777" w:rsidTr="20B71CF9">
        <w:trPr>
          <w:trHeight w:val="671"/>
        </w:trPr>
        <w:tc>
          <w:tcPr>
            <w:tcW w:w="1491" w:type="dxa"/>
            <w:vMerge/>
            <w:vAlign w:val="center"/>
            <w:hideMark/>
          </w:tcPr>
          <w:p w14:paraId="4489F08A"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7ADDC05C"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28298EA5"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5D522848"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33E031EA"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Approve or return project</w:t>
            </w:r>
          </w:p>
        </w:tc>
        <w:tc>
          <w:tcPr>
            <w:tcW w:w="1979" w:type="dxa"/>
            <w:shd w:val="clear" w:color="auto" w:fill="C6E0B4"/>
            <w:vAlign w:val="center"/>
            <w:hideMark/>
          </w:tcPr>
          <w:p w14:paraId="3AE7BD18" w14:textId="0C1F9A8B"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themeColor="text1"/>
                <w:sz w:val="16"/>
                <w:szCs w:val="16"/>
                <w:lang w:eastAsia="en-PH"/>
              </w:rPr>
              <w:t>Professor, proofreader</w:t>
            </w:r>
            <w:r w:rsidRPr="0021486B">
              <w:rPr>
                <w:rFonts w:eastAsia="Times New Roman" w:cs="Arial"/>
                <w:color w:val="000000" w:themeColor="text1"/>
                <w:sz w:val="16"/>
                <w:szCs w:val="16"/>
                <w:lang w:eastAsia="en-PH"/>
              </w:rPr>
              <w:t xml:space="preserve">, </w:t>
            </w:r>
            <w:r>
              <w:rPr>
                <w:rFonts w:eastAsia="Times New Roman" w:cs="Arial"/>
                <w:color w:val="000000" w:themeColor="text1"/>
                <w:sz w:val="16"/>
                <w:szCs w:val="16"/>
                <w:lang w:eastAsia="en-PH"/>
              </w:rPr>
              <w:t>PBL heads, English cluster heads, executive directors</w:t>
            </w:r>
          </w:p>
        </w:tc>
      </w:tr>
      <w:tr w:rsidR="001E2998" w:rsidRPr="001A1951" w14:paraId="5B2ECA0A" w14:textId="77777777" w:rsidTr="20B71CF9">
        <w:trPr>
          <w:trHeight w:val="667"/>
        </w:trPr>
        <w:tc>
          <w:tcPr>
            <w:tcW w:w="1491" w:type="dxa"/>
            <w:vMerge/>
            <w:vAlign w:val="center"/>
            <w:hideMark/>
          </w:tcPr>
          <w:p w14:paraId="37A70F9A"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1F0E4909"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021499B1"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6B58D059"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493DD740"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Publish project to library</w:t>
            </w:r>
          </w:p>
        </w:tc>
        <w:tc>
          <w:tcPr>
            <w:tcW w:w="1979" w:type="dxa"/>
            <w:shd w:val="clear" w:color="auto" w:fill="C6E0B4"/>
            <w:vAlign w:val="center"/>
            <w:hideMark/>
          </w:tcPr>
          <w:p w14:paraId="647798D3" w14:textId="26552CC9"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Librarian</w:t>
            </w:r>
          </w:p>
        </w:tc>
      </w:tr>
      <w:tr w:rsidR="001E2998" w:rsidRPr="001A1951" w14:paraId="296930CD" w14:textId="77777777" w:rsidTr="20B71CF9">
        <w:trPr>
          <w:trHeight w:val="819"/>
        </w:trPr>
        <w:tc>
          <w:tcPr>
            <w:tcW w:w="1491" w:type="dxa"/>
            <w:vMerge/>
            <w:vAlign w:val="center"/>
            <w:hideMark/>
          </w:tcPr>
          <w:p w14:paraId="2D09D759"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6D973284"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5C79F334"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4D73F878"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750FE09E"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Track progress</w:t>
            </w:r>
          </w:p>
        </w:tc>
        <w:tc>
          <w:tcPr>
            <w:tcW w:w="1979" w:type="dxa"/>
            <w:shd w:val="clear" w:color="auto" w:fill="C6E0B4"/>
            <w:vAlign w:val="center"/>
            <w:hideMark/>
          </w:tcPr>
          <w:p w14:paraId="7D29031B" w14:textId="5600B3FD"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librarian</w:t>
            </w:r>
          </w:p>
        </w:tc>
      </w:tr>
      <w:tr w:rsidR="001E2998" w:rsidRPr="001A1951" w14:paraId="1C3703A9" w14:textId="77777777" w:rsidTr="20B71CF9">
        <w:trPr>
          <w:trHeight w:val="803"/>
        </w:trPr>
        <w:tc>
          <w:tcPr>
            <w:tcW w:w="1491" w:type="dxa"/>
            <w:vMerge/>
            <w:vAlign w:val="center"/>
            <w:hideMark/>
          </w:tcPr>
          <w:p w14:paraId="4381E40A"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69163CFB"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152E51DD"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2D07353F"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089280F1"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Send notification</w:t>
            </w:r>
          </w:p>
        </w:tc>
        <w:tc>
          <w:tcPr>
            <w:tcW w:w="1979" w:type="dxa"/>
            <w:shd w:val="clear" w:color="auto" w:fill="C6E0B4"/>
            <w:vAlign w:val="center"/>
            <w:hideMark/>
          </w:tcPr>
          <w:p w14:paraId="776942DD" w14:textId="15FF86B3"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librarian</w:t>
            </w:r>
          </w:p>
        </w:tc>
      </w:tr>
      <w:tr w:rsidR="004B14F4" w:rsidRPr="001A1951" w14:paraId="6692BA30" w14:textId="77777777" w:rsidTr="20B71CF9">
        <w:trPr>
          <w:trHeight w:val="673"/>
        </w:trPr>
        <w:tc>
          <w:tcPr>
            <w:tcW w:w="1491" w:type="dxa"/>
            <w:vMerge w:val="restart"/>
            <w:shd w:val="clear" w:color="auto" w:fill="FFFFFF" w:themeFill="background1"/>
            <w:vAlign w:val="center"/>
            <w:hideMark/>
          </w:tcPr>
          <w:p w14:paraId="0594291D"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User wants to manage proofreading request</w:t>
            </w:r>
          </w:p>
        </w:tc>
        <w:tc>
          <w:tcPr>
            <w:tcW w:w="1770" w:type="dxa"/>
            <w:vMerge w:val="restart"/>
            <w:shd w:val="clear" w:color="auto" w:fill="FFFFFF" w:themeFill="background1"/>
            <w:vAlign w:val="center"/>
            <w:hideMark/>
          </w:tcPr>
          <w:p w14:paraId="1FF9F249"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Proofreading request is managed or modified</w:t>
            </w:r>
          </w:p>
        </w:tc>
        <w:tc>
          <w:tcPr>
            <w:tcW w:w="1701" w:type="dxa"/>
            <w:vMerge w:val="restart"/>
            <w:shd w:val="clear" w:color="auto" w:fill="FFFFFF" w:themeFill="background1"/>
            <w:vAlign w:val="center"/>
            <w:hideMark/>
          </w:tcPr>
          <w:p w14:paraId="52D0AF90" w14:textId="5ED29242"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p>
        </w:tc>
        <w:tc>
          <w:tcPr>
            <w:tcW w:w="1491" w:type="dxa"/>
            <w:vMerge w:val="restart"/>
            <w:shd w:val="clear" w:color="auto" w:fill="FFFFFF" w:themeFill="background1"/>
            <w:vAlign w:val="center"/>
            <w:hideMark/>
          </w:tcPr>
          <w:p w14:paraId="2AEC075F"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Manage proofreading request</w:t>
            </w:r>
          </w:p>
        </w:tc>
        <w:tc>
          <w:tcPr>
            <w:tcW w:w="1491" w:type="dxa"/>
            <w:shd w:val="clear" w:color="auto" w:fill="FFFFFF" w:themeFill="background1"/>
            <w:vAlign w:val="center"/>
            <w:hideMark/>
          </w:tcPr>
          <w:p w14:paraId="3BE39C1B"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Create proofreading request</w:t>
            </w:r>
          </w:p>
        </w:tc>
        <w:tc>
          <w:tcPr>
            <w:tcW w:w="1979" w:type="dxa"/>
            <w:shd w:val="clear" w:color="auto" w:fill="FFFFFF" w:themeFill="background1"/>
            <w:vAlign w:val="center"/>
            <w:hideMark/>
          </w:tcPr>
          <w:p w14:paraId="25E8946C" w14:textId="32E74CC4"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p>
        </w:tc>
      </w:tr>
      <w:tr w:rsidR="001E2998" w:rsidRPr="001A1951" w14:paraId="4255A458" w14:textId="77777777" w:rsidTr="20B71CF9">
        <w:trPr>
          <w:trHeight w:val="604"/>
        </w:trPr>
        <w:tc>
          <w:tcPr>
            <w:tcW w:w="1491" w:type="dxa"/>
            <w:vMerge/>
            <w:vAlign w:val="center"/>
            <w:hideMark/>
          </w:tcPr>
          <w:p w14:paraId="25FDC42B"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135B5B59"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32CC21E0"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5C3C5F39"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131DE72D"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View proofreading request</w:t>
            </w:r>
          </w:p>
        </w:tc>
        <w:tc>
          <w:tcPr>
            <w:tcW w:w="1979" w:type="dxa"/>
            <w:shd w:val="clear" w:color="auto" w:fill="FFFFFF" w:themeFill="background1"/>
            <w:vAlign w:val="center"/>
            <w:hideMark/>
          </w:tcPr>
          <w:p w14:paraId="7D3A582D" w14:textId="70BB8455"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p>
        </w:tc>
      </w:tr>
      <w:tr w:rsidR="001E2998" w:rsidRPr="001A1951" w14:paraId="5D38D5DC" w14:textId="77777777" w:rsidTr="20B71CF9">
        <w:trPr>
          <w:trHeight w:val="675"/>
        </w:trPr>
        <w:tc>
          <w:tcPr>
            <w:tcW w:w="1491" w:type="dxa"/>
            <w:vMerge/>
            <w:vAlign w:val="center"/>
            <w:hideMark/>
          </w:tcPr>
          <w:p w14:paraId="6A8E9052"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7A437725"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093ED316"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4A34A438"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608CDF25"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Comment on proofreading request</w:t>
            </w:r>
          </w:p>
        </w:tc>
        <w:tc>
          <w:tcPr>
            <w:tcW w:w="1979" w:type="dxa"/>
            <w:shd w:val="clear" w:color="auto" w:fill="FFFFFF" w:themeFill="background1"/>
            <w:vAlign w:val="center"/>
            <w:hideMark/>
          </w:tcPr>
          <w:p w14:paraId="17597060" w14:textId="59954D68"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p>
        </w:tc>
      </w:tr>
      <w:tr w:rsidR="001E2998" w:rsidRPr="001A1951" w14:paraId="4D7B0BDF" w14:textId="77777777" w:rsidTr="20B71CF9">
        <w:trPr>
          <w:trHeight w:val="605"/>
        </w:trPr>
        <w:tc>
          <w:tcPr>
            <w:tcW w:w="1491" w:type="dxa"/>
            <w:vMerge/>
            <w:vAlign w:val="center"/>
            <w:hideMark/>
          </w:tcPr>
          <w:p w14:paraId="68714198"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5BEE5AE7"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62224554"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57CA998E"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1271C7F6"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Edit proofreading request</w:t>
            </w:r>
          </w:p>
        </w:tc>
        <w:tc>
          <w:tcPr>
            <w:tcW w:w="1979" w:type="dxa"/>
            <w:shd w:val="clear" w:color="auto" w:fill="FFFFFF" w:themeFill="background1"/>
            <w:vAlign w:val="center"/>
            <w:hideMark/>
          </w:tcPr>
          <w:p w14:paraId="3210E702" w14:textId="5717A5A3"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p>
        </w:tc>
      </w:tr>
      <w:tr w:rsidR="001E2998" w:rsidRPr="001A1951" w14:paraId="684D129B" w14:textId="77777777" w:rsidTr="20B71CF9">
        <w:trPr>
          <w:trHeight w:val="642"/>
        </w:trPr>
        <w:tc>
          <w:tcPr>
            <w:tcW w:w="1491" w:type="dxa"/>
            <w:vMerge/>
            <w:vAlign w:val="center"/>
            <w:hideMark/>
          </w:tcPr>
          <w:p w14:paraId="0483432E"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3AB4F508"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4B290C06"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00BF0D0A"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3C63D75B"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Approve or return proofreading request</w:t>
            </w:r>
          </w:p>
        </w:tc>
        <w:tc>
          <w:tcPr>
            <w:tcW w:w="1979" w:type="dxa"/>
            <w:shd w:val="clear" w:color="auto" w:fill="FFFFFF" w:themeFill="background1"/>
            <w:vAlign w:val="center"/>
            <w:hideMark/>
          </w:tcPr>
          <w:p w14:paraId="5D4983AB" w14:textId="00D684C4"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p>
        </w:tc>
      </w:tr>
      <w:tr w:rsidR="001E2998" w:rsidRPr="001A1951" w14:paraId="0B782F44" w14:textId="77777777" w:rsidTr="20B71CF9">
        <w:trPr>
          <w:trHeight w:val="538"/>
        </w:trPr>
        <w:tc>
          <w:tcPr>
            <w:tcW w:w="1491" w:type="dxa"/>
            <w:vMerge/>
            <w:vAlign w:val="center"/>
            <w:hideMark/>
          </w:tcPr>
          <w:p w14:paraId="6FCFBC31"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0F73959F"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603FA4F0"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04A78387"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296D7A95"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Assign proofreading request</w:t>
            </w:r>
          </w:p>
        </w:tc>
        <w:tc>
          <w:tcPr>
            <w:tcW w:w="1979" w:type="dxa"/>
            <w:shd w:val="clear" w:color="auto" w:fill="FFFFFF" w:themeFill="background1"/>
            <w:vAlign w:val="center"/>
            <w:hideMark/>
          </w:tcPr>
          <w:p w14:paraId="680463DE" w14:textId="249A6FD5"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English cluster head</w:t>
            </w:r>
          </w:p>
        </w:tc>
      </w:tr>
      <w:tr w:rsidR="001E2998" w:rsidRPr="001A1951" w14:paraId="79FBE134" w14:textId="77777777" w:rsidTr="20B71CF9">
        <w:trPr>
          <w:trHeight w:val="646"/>
        </w:trPr>
        <w:tc>
          <w:tcPr>
            <w:tcW w:w="1491" w:type="dxa"/>
            <w:vMerge/>
            <w:vAlign w:val="center"/>
            <w:hideMark/>
          </w:tcPr>
          <w:p w14:paraId="1CBA0199"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26DBFF69"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60E214CB"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5C448BAF"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4CAF8D8B"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Track progress</w:t>
            </w:r>
          </w:p>
        </w:tc>
        <w:tc>
          <w:tcPr>
            <w:tcW w:w="1979" w:type="dxa"/>
            <w:shd w:val="clear" w:color="auto" w:fill="FFFFFF" w:themeFill="background1"/>
            <w:vAlign w:val="center"/>
            <w:hideMark/>
          </w:tcPr>
          <w:p w14:paraId="05D5E697" w14:textId="7A3A3F20"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p>
        </w:tc>
      </w:tr>
      <w:tr w:rsidR="001E2998" w:rsidRPr="001A1951" w14:paraId="406D1A83" w14:textId="77777777" w:rsidTr="20B71CF9">
        <w:trPr>
          <w:trHeight w:val="542"/>
        </w:trPr>
        <w:tc>
          <w:tcPr>
            <w:tcW w:w="1491" w:type="dxa"/>
            <w:vMerge/>
            <w:vAlign w:val="center"/>
            <w:hideMark/>
          </w:tcPr>
          <w:p w14:paraId="4EFB8A7D"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22FCCE54"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57843C17"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07021474"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75D74E4D"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Send notification</w:t>
            </w:r>
          </w:p>
        </w:tc>
        <w:tc>
          <w:tcPr>
            <w:tcW w:w="1979" w:type="dxa"/>
            <w:shd w:val="clear" w:color="auto" w:fill="FFFFFF" w:themeFill="background1"/>
            <w:vAlign w:val="center"/>
            <w:hideMark/>
          </w:tcPr>
          <w:p w14:paraId="5FE3C799" w14:textId="15AFCE58"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p>
        </w:tc>
      </w:tr>
      <w:tr w:rsidR="004B14F4" w:rsidRPr="001A1951" w14:paraId="667561D9" w14:textId="77777777" w:rsidTr="20B71CF9">
        <w:trPr>
          <w:trHeight w:val="968"/>
        </w:trPr>
        <w:tc>
          <w:tcPr>
            <w:tcW w:w="1491" w:type="dxa"/>
            <w:vMerge w:val="restart"/>
            <w:shd w:val="clear" w:color="auto" w:fill="C6E0B4"/>
            <w:vAlign w:val="center"/>
            <w:hideMark/>
          </w:tcPr>
          <w:p w14:paraId="349EFCF1"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User wants to request for system reports</w:t>
            </w:r>
          </w:p>
        </w:tc>
        <w:tc>
          <w:tcPr>
            <w:tcW w:w="1770" w:type="dxa"/>
            <w:vMerge w:val="restart"/>
            <w:shd w:val="clear" w:color="auto" w:fill="C6E0B4"/>
            <w:vAlign w:val="center"/>
            <w:hideMark/>
          </w:tcPr>
          <w:p w14:paraId="525A6BDD"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Generate report</w:t>
            </w:r>
          </w:p>
        </w:tc>
        <w:tc>
          <w:tcPr>
            <w:tcW w:w="1701" w:type="dxa"/>
            <w:vMerge w:val="restart"/>
            <w:shd w:val="clear" w:color="auto" w:fill="C6E0B4"/>
            <w:vAlign w:val="center"/>
            <w:hideMark/>
          </w:tcPr>
          <w:p w14:paraId="71E8CD9B" w14:textId="1D8746E9"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librarian</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admin</w:t>
            </w:r>
          </w:p>
        </w:tc>
        <w:tc>
          <w:tcPr>
            <w:tcW w:w="1491" w:type="dxa"/>
            <w:vMerge w:val="restart"/>
            <w:shd w:val="clear" w:color="auto" w:fill="C6E0B4"/>
            <w:vAlign w:val="center"/>
            <w:hideMark/>
          </w:tcPr>
          <w:p w14:paraId="0B24A8BA"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Generate report</w:t>
            </w:r>
          </w:p>
        </w:tc>
        <w:tc>
          <w:tcPr>
            <w:tcW w:w="1491" w:type="dxa"/>
            <w:shd w:val="clear" w:color="auto" w:fill="C6E0B4"/>
            <w:vAlign w:val="center"/>
            <w:hideMark/>
          </w:tcPr>
          <w:p w14:paraId="18698CF6"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Report generation</w:t>
            </w:r>
          </w:p>
        </w:tc>
        <w:tc>
          <w:tcPr>
            <w:tcW w:w="1979" w:type="dxa"/>
            <w:shd w:val="clear" w:color="auto" w:fill="C6E0B4"/>
            <w:vAlign w:val="center"/>
            <w:hideMark/>
          </w:tcPr>
          <w:p w14:paraId="24518559" w14:textId="55426E81"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librarian</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admin</w:t>
            </w:r>
          </w:p>
        </w:tc>
      </w:tr>
      <w:tr w:rsidR="001E2998" w:rsidRPr="001A1951" w14:paraId="16D80029" w14:textId="77777777" w:rsidTr="20B71CF9">
        <w:trPr>
          <w:trHeight w:val="812"/>
        </w:trPr>
        <w:tc>
          <w:tcPr>
            <w:tcW w:w="1491" w:type="dxa"/>
            <w:vMerge/>
            <w:vAlign w:val="center"/>
            <w:hideMark/>
          </w:tcPr>
          <w:p w14:paraId="4037BCB7"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354F8E20"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480C2CB4"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161BCF62"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43EF9BD9" w14:textId="7C44D12A" w:rsidR="00D0163F" w:rsidRPr="0021486B" w:rsidRDefault="00D0163F" w:rsidP="00394FD8">
            <w:pPr>
              <w:spacing w:after="0" w:line="240" w:lineRule="auto"/>
              <w:jc w:val="center"/>
              <w:rPr>
                <w:rFonts w:eastAsia="Times New Roman" w:cs="Arial"/>
                <w:color w:val="000000"/>
                <w:sz w:val="16"/>
                <w:szCs w:val="16"/>
                <w:lang w:eastAsia="en-PH"/>
              </w:rPr>
            </w:pPr>
            <w:r w:rsidRPr="20B71CF9">
              <w:rPr>
                <w:rFonts w:eastAsia="Times New Roman" w:cs="Arial"/>
                <w:color w:val="000000" w:themeColor="text1"/>
                <w:sz w:val="16"/>
                <w:szCs w:val="16"/>
                <w:lang w:eastAsia="en-PH"/>
              </w:rPr>
              <w:t xml:space="preserve">Report </w:t>
            </w:r>
            <w:r w:rsidR="1106512D" w:rsidRPr="20B71CF9">
              <w:rPr>
                <w:rFonts w:eastAsia="Times New Roman" w:cs="Arial"/>
                <w:color w:val="000000" w:themeColor="text1"/>
                <w:sz w:val="16"/>
                <w:szCs w:val="16"/>
                <w:lang w:eastAsia="en-PH"/>
              </w:rPr>
              <w:t>downloads</w:t>
            </w:r>
          </w:p>
        </w:tc>
        <w:tc>
          <w:tcPr>
            <w:tcW w:w="1979" w:type="dxa"/>
            <w:shd w:val="clear" w:color="auto" w:fill="C6E0B4"/>
            <w:vAlign w:val="center"/>
            <w:hideMark/>
          </w:tcPr>
          <w:p w14:paraId="5A3AA4FA" w14:textId="5C5C9780"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librarian</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admin</w:t>
            </w:r>
          </w:p>
        </w:tc>
      </w:tr>
      <w:tr w:rsidR="004B14F4" w:rsidRPr="001A1951" w14:paraId="5A2EFD0C" w14:textId="77777777" w:rsidTr="20B71CF9">
        <w:trPr>
          <w:trHeight w:val="525"/>
        </w:trPr>
        <w:tc>
          <w:tcPr>
            <w:tcW w:w="1491" w:type="dxa"/>
            <w:vMerge w:val="restart"/>
            <w:shd w:val="clear" w:color="auto" w:fill="C6E0B4"/>
            <w:vAlign w:val="center"/>
            <w:hideMark/>
          </w:tcPr>
          <w:p w14:paraId="778AE99A" w14:textId="446A209E"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Admin</w:t>
            </w:r>
            <w:r w:rsidR="00D0163F" w:rsidRPr="0021486B">
              <w:rPr>
                <w:rFonts w:eastAsia="Times New Roman" w:cs="Arial"/>
                <w:color w:val="000000"/>
                <w:sz w:val="16"/>
                <w:szCs w:val="16"/>
                <w:lang w:eastAsia="en-PH"/>
              </w:rPr>
              <w:t xml:space="preserve"> wants to manage a user</w:t>
            </w:r>
          </w:p>
        </w:tc>
        <w:tc>
          <w:tcPr>
            <w:tcW w:w="1770" w:type="dxa"/>
            <w:vMerge w:val="restart"/>
            <w:shd w:val="clear" w:color="auto" w:fill="C6E0B4"/>
            <w:vAlign w:val="center"/>
            <w:hideMark/>
          </w:tcPr>
          <w:p w14:paraId="2730A871"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User is managed or modified</w:t>
            </w:r>
          </w:p>
        </w:tc>
        <w:tc>
          <w:tcPr>
            <w:tcW w:w="1701" w:type="dxa"/>
            <w:vMerge w:val="restart"/>
            <w:shd w:val="clear" w:color="auto" w:fill="C6E0B4"/>
            <w:vAlign w:val="center"/>
            <w:hideMark/>
          </w:tcPr>
          <w:p w14:paraId="10BAB552"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Administrator</w:t>
            </w:r>
          </w:p>
        </w:tc>
        <w:tc>
          <w:tcPr>
            <w:tcW w:w="1491" w:type="dxa"/>
            <w:vMerge w:val="restart"/>
            <w:shd w:val="clear" w:color="auto" w:fill="C6E0B4"/>
            <w:vAlign w:val="center"/>
            <w:hideMark/>
          </w:tcPr>
          <w:p w14:paraId="65CABC17"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Manage user</w:t>
            </w:r>
          </w:p>
        </w:tc>
        <w:tc>
          <w:tcPr>
            <w:tcW w:w="1491" w:type="dxa"/>
            <w:shd w:val="clear" w:color="auto" w:fill="C6E0B4"/>
            <w:vAlign w:val="center"/>
            <w:hideMark/>
          </w:tcPr>
          <w:p w14:paraId="2D9EAC20"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Assign role</w:t>
            </w:r>
          </w:p>
        </w:tc>
        <w:tc>
          <w:tcPr>
            <w:tcW w:w="1979" w:type="dxa"/>
            <w:shd w:val="clear" w:color="auto" w:fill="C6E0B4"/>
            <w:vAlign w:val="center"/>
            <w:hideMark/>
          </w:tcPr>
          <w:p w14:paraId="3B3E2570" w14:textId="7879ADC1"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Admin</w:t>
            </w:r>
          </w:p>
        </w:tc>
      </w:tr>
      <w:tr w:rsidR="001E2998" w:rsidRPr="001A1951" w14:paraId="213B3571" w14:textId="77777777" w:rsidTr="20B71CF9">
        <w:trPr>
          <w:trHeight w:val="519"/>
        </w:trPr>
        <w:tc>
          <w:tcPr>
            <w:tcW w:w="1491" w:type="dxa"/>
            <w:vMerge/>
            <w:vAlign w:val="center"/>
            <w:hideMark/>
          </w:tcPr>
          <w:p w14:paraId="57AE9A83"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606A75AB"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6F311868"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49822E37"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2233C521"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Display user information</w:t>
            </w:r>
          </w:p>
        </w:tc>
        <w:tc>
          <w:tcPr>
            <w:tcW w:w="1979" w:type="dxa"/>
            <w:shd w:val="clear" w:color="auto" w:fill="C6E0B4"/>
            <w:vAlign w:val="center"/>
            <w:hideMark/>
          </w:tcPr>
          <w:p w14:paraId="371E51F7" w14:textId="6ADF3677"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Admin</w:t>
            </w:r>
          </w:p>
        </w:tc>
      </w:tr>
      <w:tr w:rsidR="001E2998" w:rsidRPr="001A1951" w14:paraId="3EB98838" w14:textId="77777777" w:rsidTr="20B71CF9">
        <w:trPr>
          <w:trHeight w:val="825"/>
        </w:trPr>
        <w:tc>
          <w:tcPr>
            <w:tcW w:w="1491" w:type="dxa"/>
            <w:vMerge/>
            <w:vAlign w:val="center"/>
            <w:hideMark/>
          </w:tcPr>
          <w:p w14:paraId="777DF92E" w14:textId="77777777" w:rsidR="00D0163F" w:rsidRPr="0021486B" w:rsidRDefault="00D0163F" w:rsidP="00394FD8">
            <w:pPr>
              <w:spacing w:after="0" w:line="240" w:lineRule="auto"/>
              <w:rPr>
                <w:rFonts w:eastAsia="Times New Roman" w:cs="Arial"/>
                <w:color w:val="000000"/>
                <w:sz w:val="16"/>
                <w:szCs w:val="16"/>
                <w:lang w:eastAsia="en-PH"/>
              </w:rPr>
            </w:pPr>
          </w:p>
        </w:tc>
        <w:tc>
          <w:tcPr>
            <w:tcW w:w="1770" w:type="dxa"/>
            <w:vMerge/>
            <w:vAlign w:val="center"/>
            <w:hideMark/>
          </w:tcPr>
          <w:p w14:paraId="36CD3E57" w14:textId="77777777" w:rsidR="00D0163F" w:rsidRPr="0021486B" w:rsidRDefault="00D0163F" w:rsidP="00394FD8">
            <w:pPr>
              <w:spacing w:after="0" w:line="240" w:lineRule="auto"/>
              <w:rPr>
                <w:rFonts w:eastAsia="Times New Roman" w:cs="Arial"/>
                <w:color w:val="000000"/>
                <w:sz w:val="16"/>
                <w:szCs w:val="16"/>
                <w:lang w:eastAsia="en-PH"/>
              </w:rPr>
            </w:pPr>
          </w:p>
        </w:tc>
        <w:tc>
          <w:tcPr>
            <w:tcW w:w="1701" w:type="dxa"/>
            <w:vMerge/>
            <w:vAlign w:val="center"/>
            <w:hideMark/>
          </w:tcPr>
          <w:p w14:paraId="7ADD6758"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vMerge/>
            <w:vAlign w:val="center"/>
            <w:hideMark/>
          </w:tcPr>
          <w:p w14:paraId="1AD28FB6" w14:textId="77777777" w:rsidR="00D0163F" w:rsidRPr="0021486B" w:rsidRDefault="00D0163F" w:rsidP="00394FD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1ADFEC98"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Send notification</w:t>
            </w:r>
          </w:p>
        </w:tc>
        <w:tc>
          <w:tcPr>
            <w:tcW w:w="1979" w:type="dxa"/>
            <w:shd w:val="clear" w:color="auto" w:fill="C6E0B4"/>
            <w:vAlign w:val="center"/>
            <w:hideMark/>
          </w:tcPr>
          <w:p w14:paraId="1B8454E5" w14:textId="601BF7C3"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librarian</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admin</w:t>
            </w:r>
          </w:p>
        </w:tc>
      </w:tr>
      <w:tr w:rsidR="004B14F4" w:rsidRPr="001A1951" w14:paraId="3D17F244" w14:textId="77777777" w:rsidTr="20B71CF9">
        <w:trPr>
          <w:trHeight w:val="809"/>
        </w:trPr>
        <w:tc>
          <w:tcPr>
            <w:tcW w:w="1491" w:type="dxa"/>
            <w:shd w:val="clear" w:color="auto" w:fill="FFFFFF" w:themeFill="background1"/>
            <w:vAlign w:val="center"/>
            <w:hideMark/>
          </w:tcPr>
          <w:p w14:paraId="6EAB9A91"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User wants to access the system</w:t>
            </w:r>
          </w:p>
        </w:tc>
        <w:tc>
          <w:tcPr>
            <w:tcW w:w="1770" w:type="dxa"/>
            <w:shd w:val="clear" w:color="auto" w:fill="FFFFFF" w:themeFill="background1"/>
            <w:vAlign w:val="center"/>
            <w:hideMark/>
          </w:tcPr>
          <w:p w14:paraId="48559ECB"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User accesses system</w:t>
            </w:r>
          </w:p>
        </w:tc>
        <w:tc>
          <w:tcPr>
            <w:tcW w:w="1701" w:type="dxa"/>
            <w:shd w:val="clear" w:color="auto" w:fill="FFFFFF" w:themeFill="background1"/>
            <w:vAlign w:val="center"/>
            <w:hideMark/>
          </w:tcPr>
          <w:p w14:paraId="17B99DCD" w14:textId="4BE657A9"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librarian</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admin</w:t>
            </w:r>
          </w:p>
        </w:tc>
        <w:tc>
          <w:tcPr>
            <w:tcW w:w="1491" w:type="dxa"/>
            <w:shd w:val="clear" w:color="auto" w:fill="FFFFFF" w:themeFill="background1"/>
            <w:vAlign w:val="center"/>
            <w:hideMark/>
          </w:tcPr>
          <w:p w14:paraId="46E782F6"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Access system</w:t>
            </w:r>
          </w:p>
        </w:tc>
        <w:tc>
          <w:tcPr>
            <w:tcW w:w="1491" w:type="dxa"/>
            <w:shd w:val="clear" w:color="auto" w:fill="FFFFFF" w:themeFill="background1"/>
            <w:vAlign w:val="center"/>
            <w:hideMark/>
          </w:tcPr>
          <w:p w14:paraId="3A97E7C4" w14:textId="77777777" w:rsidR="00D0163F" w:rsidRPr="0021486B" w:rsidRDefault="00D0163F" w:rsidP="00394FD8">
            <w:pPr>
              <w:spacing w:after="0" w:line="240" w:lineRule="auto"/>
              <w:jc w:val="center"/>
              <w:rPr>
                <w:rFonts w:eastAsia="Times New Roman" w:cs="Arial"/>
                <w:color w:val="000000"/>
                <w:sz w:val="16"/>
                <w:szCs w:val="16"/>
                <w:lang w:eastAsia="en-PH"/>
              </w:rPr>
            </w:pPr>
            <w:r w:rsidRPr="0021486B">
              <w:rPr>
                <w:rFonts w:eastAsia="Times New Roman" w:cs="Arial"/>
                <w:color w:val="000000"/>
                <w:sz w:val="16"/>
                <w:szCs w:val="16"/>
                <w:lang w:eastAsia="en-PH"/>
              </w:rPr>
              <w:t>Login</w:t>
            </w:r>
          </w:p>
        </w:tc>
        <w:tc>
          <w:tcPr>
            <w:tcW w:w="1979" w:type="dxa"/>
            <w:shd w:val="clear" w:color="auto" w:fill="FFFFFF" w:themeFill="background1"/>
            <w:vAlign w:val="center"/>
            <w:hideMark/>
          </w:tcPr>
          <w:p w14:paraId="70A32038" w14:textId="74FC0B02" w:rsidR="00D0163F" w:rsidRPr="0021486B" w:rsidRDefault="0095717A" w:rsidP="00394FD8">
            <w:pPr>
              <w:spacing w:after="0" w:line="240" w:lineRule="auto"/>
              <w:jc w:val="center"/>
              <w:rPr>
                <w:rFonts w:eastAsia="Times New Roman" w:cs="Arial"/>
                <w:color w:val="000000"/>
                <w:sz w:val="16"/>
                <w:szCs w:val="16"/>
                <w:lang w:eastAsia="en-PH"/>
              </w:rPr>
            </w:pPr>
            <w:r>
              <w:rPr>
                <w:rFonts w:eastAsia="Times New Roman" w:cs="Arial"/>
                <w:color w:val="000000"/>
                <w:sz w:val="16"/>
                <w:szCs w:val="16"/>
                <w:lang w:eastAsia="en-PH"/>
              </w:rPr>
              <w:t>Student</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professor, proofreader</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PBL heads, English cluster heads, executive directors</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librarian</w:t>
            </w:r>
            <w:r w:rsidRPr="0021486B">
              <w:rPr>
                <w:rFonts w:eastAsia="Times New Roman" w:cs="Arial"/>
                <w:color w:val="000000"/>
                <w:sz w:val="16"/>
                <w:szCs w:val="16"/>
                <w:lang w:eastAsia="en-PH"/>
              </w:rPr>
              <w:t xml:space="preserve">, </w:t>
            </w:r>
            <w:r>
              <w:rPr>
                <w:rFonts w:eastAsia="Times New Roman" w:cs="Arial"/>
                <w:color w:val="000000"/>
                <w:sz w:val="16"/>
                <w:szCs w:val="16"/>
                <w:lang w:eastAsia="en-PH"/>
              </w:rPr>
              <w:t>admin</w:t>
            </w:r>
          </w:p>
        </w:tc>
      </w:tr>
    </w:tbl>
    <w:p w14:paraId="5AB5E029" w14:textId="77777777" w:rsidR="00D0163F" w:rsidRPr="001A1951" w:rsidRDefault="00D0163F" w:rsidP="00D0163F">
      <w:pPr>
        <w:pStyle w:val="Caption"/>
        <w:jc w:val="center"/>
        <w:rPr>
          <w:sz w:val="24"/>
          <w:szCs w:val="24"/>
        </w:rPr>
      </w:pPr>
    </w:p>
    <w:p w14:paraId="0E656D59" w14:textId="77777777" w:rsidR="00D0163F" w:rsidRPr="001A1951" w:rsidRDefault="00D0163F" w:rsidP="00D0163F">
      <w:pPr>
        <w:pStyle w:val="Caption"/>
        <w:jc w:val="center"/>
        <w:rPr>
          <w:sz w:val="24"/>
          <w:szCs w:val="24"/>
        </w:rPr>
      </w:pPr>
      <w:bookmarkStart w:id="98" w:name="_Toc156213887"/>
      <w:r w:rsidRPr="001A1951">
        <w:rPr>
          <w:sz w:val="24"/>
          <w:szCs w:val="24"/>
        </w:rPr>
        <w:t xml:space="preserve">Table </w:t>
      </w:r>
      <w:r w:rsidRPr="001A1951">
        <w:rPr>
          <w:sz w:val="24"/>
          <w:szCs w:val="24"/>
        </w:rPr>
        <w:fldChar w:fldCharType="begin"/>
      </w:r>
      <w:r w:rsidRPr="001A1951">
        <w:rPr>
          <w:sz w:val="24"/>
          <w:szCs w:val="24"/>
        </w:rPr>
        <w:instrText xml:space="preserve"> SEQ Table \* ARABIC </w:instrText>
      </w:r>
      <w:r w:rsidRPr="001A1951">
        <w:rPr>
          <w:sz w:val="24"/>
          <w:szCs w:val="24"/>
        </w:rPr>
        <w:fldChar w:fldCharType="separate"/>
      </w:r>
      <w:r w:rsidRPr="001A1951">
        <w:rPr>
          <w:sz w:val="24"/>
          <w:szCs w:val="24"/>
        </w:rPr>
        <w:t>6</w:t>
      </w:r>
      <w:r w:rsidRPr="001A1951">
        <w:rPr>
          <w:sz w:val="24"/>
          <w:szCs w:val="24"/>
        </w:rPr>
        <w:fldChar w:fldCharType="end"/>
      </w:r>
      <w:r w:rsidRPr="001A1951">
        <w:rPr>
          <w:sz w:val="24"/>
          <w:szCs w:val="24"/>
        </w:rPr>
        <w:t xml:space="preserve"> Event table</w:t>
      </w:r>
      <w:bookmarkEnd w:id="98"/>
    </w:p>
    <w:p w14:paraId="7C9B56C8" w14:textId="77777777" w:rsidR="00D0163F" w:rsidRPr="001A1951" w:rsidRDefault="00D0163F" w:rsidP="00D0163F">
      <w:pPr>
        <w:rPr>
          <w:sz w:val="24"/>
          <w:szCs w:val="24"/>
        </w:rPr>
      </w:pPr>
    </w:p>
    <w:p w14:paraId="0A628332" w14:textId="37BE7E43" w:rsidR="00784A14" w:rsidRPr="001A1951" w:rsidRDefault="00784A14" w:rsidP="0021486B">
      <w:pPr>
        <w:pStyle w:val="Heading3"/>
        <w:spacing w:after="240"/>
        <w:ind w:left="720"/>
      </w:pPr>
      <w:bookmarkStart w:id="99" w:name="_Toc135911840"/>
      <w:bookmarkStart w:id="100" w:name="_Toc156213771"/>
      <w:r w:rsidRPr="001A1951">
        <w:t>Use Case Diagrams</w:t>
      </w:r>
      <w:bookmarkEnd w:id="99"/>
      <w:bookmarkEnd w:id="100"/>
    </w:p>
    <w:p w14:paraId="13C35C1A" w14:textId="77777777" w:rsidR="000D3B39" w:rsidRPr="001A1951" w:rsidRDefault="000D3B39" w:rsidP="0021486B">
      <w:pPr>
        <w:spacing w:after="240" w:line="480" w:lineRule="auto"/>
        <w:ind w:firstLine="720"/>
        <w:jc w:val="both"/>
        <w:rPr>
          <w:sz w:val="24"/>
          <w:szCs w:val="24"/>
        </w:rPr>
      </w:pPr>
      <w:r w:rsidRPr="001A1951">
        <w:rPr>
          <w:sz w:val="24"/>
          <w:szCs w:val="24"/>
        </w:rPr>
        <w:t xml:space="preserve">In this diagram this will show a simplified version of the RAMKOLEK system for Proofreading and Project Submission Management interacting with six different users, as each user has </w:t>
      </w:r>
      <w:bookmarkStart w:id="101" w:name="_Int_1u5GGKN6"/>
      <w:r w:rsidRPr="001A1951">
        <w:rPr>
          <w:sz w:val="24"/>
          <w:szCs w:val="24"/>
        </w:rPr>
        <w:t>different ways</w:t>
      </w:r>
      <w:bookmarkEnd w:id="101"/>
      <w:r w:rsidRPr="001A1951">
        <w:rPr>
          <w:sz w:val="24"/>
          <w:szCs w:val="24"/>
        </w:rPr>
        <w:t xml:space="preserve"> to interact with the features provided by the system.</w:t>
      </w:r>
    </w:p>
    <w:p w14:paraId="48B11122" w14:textId="081F9845" w:rsidR="000D3B39" w:rsidRPr="001A1951" w:rsidRDefault="005667BD" w:rsidP="000D3B39">
      <w:pPr>
        <w:keepNext/>
        <w:jc w:val="center"/>
        <w:rPr>
          <w:sz w:val="24"/>
          <w:szCs w:val="24"/>
        </w:rPr>
      </w:pPr>
      <w:r w:rsidRPr="005667BD">
        <w:rPr>
          <w:noProof/>
          <w:sz w:val="24"/>
          <w:szCs w:val="24"/>
        </w:rPr>
        <w:lastRenderedPageBreak/>
        <w:drawing>
          <wp:inline distT="0" distB="0" distL="0" distR="0" wp14:anchorId="3F215427" wp14:editId="40C742E4">
            <wp:extent cx="5943600" cy="4763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63770"/>
                    </a:xfrm>
                    <a:prstGeom prst="rect">
                      <a:avLst/>
                    </a:prstGeom>
                  </pic:spPr>
                </pic:pic>
              </a:graphicData>
            </a:graphic>
          </wp:inline>
        </w:drawing>
      </w:r>
    </w:p>
    <w:p w14:paraId="4BEB2E53" w14:textId="4270CA18" w:rsidR="000D3B39" w:rsidRPr="001A1951" w:rsidRDefault="000D3B39" w:rsidP="000D3B39">
      <w:pPr>
        <w:pStyle w:val="Caption"/>
        <w:jc w:val="center"/>
        <w:rPr>
          <w:sz w:val="24"/>
          <w:szCs w:val="24"/>
        </w:rPr>
      </w:pPr>
      <w:bookmarkStart w:id="102" w:name="_Toc151359230"/>
      <w:bookmarkStart w:id="103" w:name="_Toc156213845"/>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4</w:t>
      </w:r>
      <w:r w:rsidRPr="001A1951">
        <w:rPr>
          <w:sz w:val="24"/>
          <w:szCs w:val="24"/>
        </w:rPr>
        <w:fldChar w:fldCharType="end"/>
      </w:r>
      <w:r w:rsidRPr="001A1951">
        <w:rPr>
          <w:sz w:val="24"/>
          <w:szCs w:val="24"/>
        </w:rPr>
        <w:t xml:space="preserve"> Use Case </w:t>
      </w:r>
      <w:proofErr w:type="gramStart"/>
      <w:r w:rsidRPr="001A1951">
        <w:rPr>
          <w:sz w:val="24"/>
          <w:szCs w:val="24"/>
        </w:rPr>
        <w:t>diagram</w:t>
      </w:r>
      <w:bookmarkEnd w:id="102"/>
      <w:bookmarkEnd w:id="103"/>
      <w:proofErr w:type="gramEnd"/>
    </w:p>
    <w:p w14:paraId="53AFA114" w14:textId="77777777" w:rsidR="000D3B39" w:rsidRPr="001A1951" w:rsidRDefault="000D3B39" w:rsidP="000D3B39">
      <w:pPr>
        <w:rPr>
          <w:sz w:val="24"/>
          <w:szCs w:val="24"/>
        </w:rPr>
      </w:pPr>
    </w:p>
    <w:p w14:paraId="07D9B6CE" w14:textId="06035442" w:rsidR="00784A14" w:rsidRDefault="00784A14" w:rsidP="00901BB2">
      <w:pPr>
        <w:pStyle w:val="Heading3"/>
        <w:ind w:left="720"/>
      </w:pPr>
      <w:bookmarkStart w:id="104" w:name="_Toc135911841"/>
      <w:bookmarkStart w:id="105" w:name="_Toc156213772"/>
      <w:r w:rsidRPr="001A1951">
        <w:t>Use Case Full Description</w:t>
      </w:r>
      <w:bookmarkEnd w:id="104"/>
      <w:bookmarkEnd w:id="105"/>
    </w:p>
    <w:p w14:paraId="48C42A37" w14:textId="77777777" w:rsidR="0021486B" w:rsidRPr="0021486B" w:rsidRDefault="0021486B" w:rsidP="0021486B"/>
    <w:tbl>
      <w:tblPr>
        <w:tblStyle w:val="TableGrid"/>
        <w:tblW w:w="0" w:type="auto"/>
        <w:tblLook w:val="04A0" w:firstRow="1" w:lastRow="0" w:firstColumn="1" w:lastColumn="0" w:noHBand="0" w:noVBand="1"/>
      </w:tblPr>
      <w:tblGrid>
        <w:gridCol w:w="2263"/>
        <w:gridCol w:w="3544"/>
        <w:gridCol w:w="3543"/>
      </w:tblGrid>
      <w:tr w:rsidR="000D3B39" w:rsidRPr="001A1951" w14:paraId="05DB44DC" w14:textId="77777777" w:rsidTr="7F45A552">
        <w:tc>
          <w:tcPr>
            <w:tcW w:w="2263" w:type="dxa"/>
            <w:shd w:val="clear" w:color="auto" w:fill="auto"/>
          </w:tcPr>
          <w:p w14:paraId="0DC5F2FE" w14:textId="1716138E" w:rsidR="000D3B39" w:rsidRPr="001A1951" w:rsidRDefault="000D3B39" w:rsidP="00394FD8">
            <w:pPr>
              <w:rPr>
                <w:sz w:val="24"/>
                <w:szCs w:val="24"/>
              </w:rPr>
            </w:pPr>
            <w:r w:rsidRPr="001A1951">
              <w:rPr>
                <w:sz w:val="24"/>
                <w:szCs w:val="24"/>
              </w:rPr>
              <w:t>Use Case Name:</w:t>
            </w:r>
          </w:p>
        </w:tc>
        <w:tc>
          <w:tcPr>
            <w:tcW w:w="7087" w:type="dxa"/>
            <w:gridSpan w:val="2"/>
            <w:shd w:val="clear" w:color="auto" w:fill="auto"/>
          </w:tcPr>
          <w:p w14:paraId="7E07A1E8" w14:textId="1A8C96EB" w:rsidR="000D3B39" w:rsidRPr="001A1951" w:rsidRDefault="000D3B39" w:rsidP="00394FD8">
            <w:pPr>
              <w:rPr>
                <w:sz w:val="24"/>
                <w:szCs w:val="24"/>
              </w:rPr>
            </w:pPr>
            <w:r w:rsidRPr="001A1951">
              <w:rPr>
                <w:sz w:val="24"/>
                <w:szCs w:val="24"/>
              </w:rPr>
              <w:t>Manage Project</w:t>
            </w:r>
          </w:p>
        </w:tc>
      </w:tr>
      <w:tr w:rsidR="000D3B39" w:rsidRPr="001A1951" w14:paraId="1C3C7C26" w14:textId="77777777" w:rsidTr="7F45A552">
        <w:tc>
          <w:tcPr>
            <w:tcW w:w="2263" w:type="dxa"/>
            <w:shd w:val="clear" w:color="auto" w:fill="auto"/>
          </w:tcPr>
          <w:p w14:paraId="47ED5DE6" w14:textId="2850FD66" w:rsidR="000D3B39" w:rsidRPr="001A1951" w:rsidRDefault="000D3B39" w:rsidP="00394FD8">
            <w:pPr>
              <w:rPr>
                <w:sz w:val="24"/>
                <w:szCs w:val="24"/>
              </w:rPr>
            </w:pPr>
            <w:r w:rsidRPr="001A1951">
              <w:rPr>
                <w:sz w:val="24"/>
                <w:szCs w:val="24"/>
              </w:rPr>
              <w:t>Scenario:</w:t>
            </w:r>
          </w:p>
        </w:tc>
        <w:tc>
          <w:tcPr>
            <w:tcW w:w="7087" w:type="dxa"/>
            <w:gridSpan w:val="2"/>
            <w:shd w:val="clear" w:color="auto" w:fill="auto"/>
          </w:tcPr>
          <w:p w14:paraId="7838204F" w14:textId="53E203BF" w:rsidR="000D3B39" w:rsidRPr="001A1951" w:rsidRDefault="000D3B39" w:rsidP="00394FD8">
            <w:pPr>
              <w:rPr>
                <w:sz w:val="24"/>
                <w:szCs w:val="24"/>
              </w:rPr>
            </w:pPr>
            <w:r w:rsidRPr="001A1951">
              <w:rPr>
                <w:sz w:val="24"/>
                <w:szCs w:val="24"/>
              </w:rPr>
              <w:t>Submit a project paper</w:t>
            </w:r>
          </w:p>
        </w:tc>
      </w:tr>
      <w:tr w:rsidR="000D3B39" w:rsidRPr="001A1951" w14:paraId="49C95E32" w14:textId="77777777" w:rsidTr="7F45A552">
        <w:tc>
          <w:tcPr>
            <w:tcW w:w="2263" w:type="dxa"/>
            <w:shd w:val="clear" w:color="auto" w:fill="auto"/>
          </w:tcPr>
          <w:p w14:paraId="5773849C" w14:textId="178B49F3" w:rsidR="000D3B39" w:rsidRPr="001A1951" w:rsidRDefault="000D3B39" w:rsidP="00394FD8">
            <w:pPr>
              <w:rPr>
                <w:sz w:val="24"/>
                <w:szCs w:val="24"/>
              </w:rPr>
            </w:pPr>
            <w:r w:rsidRPr="001A1951">
              <w:rPr>
                <w:sz w:val="24"/>
                <w:szCs w:val="24"/>
              </w:rPr>
              <w:t>Triggering Event:</w:t>
            </w:r>
          </w:p>
        </w:tc>
        <w:tc>
          <w:tcPr>
            <w:tcW w:w="7087" w:type="dxa"/>
            <w:gridSpan w:val="2"/>
            <w:shd w:val="clear" w:color="auto" w:fill="auto"/>
          </w:tcPr>
          <w:p w14:paraId="05B34777" w14:textId="127EAA86" w:rsidR="000D3B39" w:rsidRPr="001A1951" w:rsidRDefault="000D3B39" w:rsidP="00394FD8">
            <w:pPr>
              <w:rPr>
                <w:sz w:val="24"/>
                <w:szCs w:val="24"/>
              </w:rPr>
            </w:pPr>
            <w:r w:rsidRPr="001A1951">
              <w:rPr>
                <w:sz w:val="24"/>
                <w:szCs w:val="24"/>
              </w:rPr>
              <w:t>Project submission is managed or modified</w:t>
            </w:r>
          </w:p>
        </w:tc>
      </w:tr>
      <w:tr w:rsidR="000D3B39" w:rsidRPr="001A1951" w14:paraId="47754020" w14:textId="77777777" w:rsidTr="7F45A552">
        <w:tc>
          <w:tcPr>
            <w:tcW w:w="2263" w:type="dxa"/>
            <w:shd w:val="clear" w:color="auto" w:fill="auto"/>
          </w:tcPr>
          <w:p w14:paraId="34DFD857" w14:textId="77777777" w:rsidR="000D3B39" w:rsidRPr="001A1951" w:rsidRDefault="000D3B39" w:rsidP="00394FD8">
            <w:pPr>
              <w:rPr>
                <w:sz w:val="24"/>
                <w:szCs w:val="24"/>
              </w:rPr>
            </w:pPr>
            <w:r w:rsidRPr="001A1951">
              <w:rPr>
                <w:sz w:val="24"/>
                <w:szCs w:val="24"/>
              </w:rPr>
              <w:t>Brief</w:t>
            </w:r>
          </w:p>
          <w:p w14:paraId="3340CFAE" w14:textId="0A7B486B" w:rsidR="000D3B39" w:rsidRPr="001A1951" w:rsidRDefault="000D3B39" w:rsidP="00394FD8">
            <w:pPr>
              <w:rPr>
                <w:sz w:val="24"/>
                <w:szCs w:val="24"/>
              </w:rPr>
            </w:pPr>
            <w:r w:rsidRPr="001A1951">
              <w:rPr>
                <w:sz w:val="24"/>
                <w:szCs w:val="24"/>
              </w:rPr>
              <w:t>Description:</w:t>
            </w:r>
          </w:p>
        </w:tc>
        <w:tc>
          <w:tcPr>
            <w:tcW w:w="7087" w:type="dxa"/>
            <w:gridSpan w:val="2"/>
            <w:shd w:val="clear" w:color="auto" w:fill="auto"/>
          </w:tcPr>
          <w:p w14:paraId="586C2285" w14:textId="2D637328" w:rsidR="000D3B39" w:rsidRPr="001A1951" w:rsidRDefault="000D3B39" w:rsidP="00394FD8">
            <w:pPr>
              <w:rPr>
                <w:sz w:val="24"/>
                <w:szCs w:val="24"/>
              </w:rPr>
            </w:pPr>
            <w:r w:rsidRPr="001A1951">
              <w:rPr>
                <w:sz w:val="24"/>
                <w:szCs w:val="24"/>
              </w:rPr>
              <w:t xml:space="preserve">When a </w:t>
            </w:r>
            <w:r w:rsidR="00EF1A3D">
              <w:rPr>
                <w:sz w:val="24"/>
                <w:szCs w:val="24"/>
              </w:rPr>
              <w:t>student</w:t>
            </w:r>
            <w:r w:rsidRPr="001A1951">
              <w:rPr>
                <w:sz w:val="24"/>
                <w:szCs w:val="24"/>
              </w:rPr>
              <w:t xml:space="preserve"> starts a project submission by creating a new project, fills in the form with the project details</w:t>
            </w:r>
            <w:r w:rsidR="00EF1A3D">
              <w:rPr>
                <w:sz w:val="24"/>
                <w:szCs w:val="24"/>
              </w:rPr>
              <w:t xml:space="preserve"> along with</w:t>
            </w:r>
            <w:r w:rsidRPr="001A1951">
              <w:rPr>
                <w:sz w:val="24"/>
                <w:szCs w:val="24"/>
              </w:rPr>
              <w:t xml:space="preserve"> the </w:t>
            </w:r>
            <w:r w:rsidR="00EF1A3D">
              <w:rPr>
                <w:sz w:val="24"/>
                <w:szCs w:val="24"/>
              </w:rPr>
              <w:t>professor’s email</w:t>
            </w:r>
            <w:r w:rsidRPr="001A1951">
              <w:rPr>
                <w:sz w:val="24"/>
                <w:szCs w:val="24"/>
              </w:rPr>
              <w:t xml:space="preserve"> and then submits it. After the creation of a project, the </w:t>
            </w:r>
            <w:r w:rsidR="00EF1A3D">
              <w:rPr>
                <w:sz w:val="24"/>
                <w:szCs w:val="24"/>
              </w:rPr>
              <w:t>student</w:t>
            </w:r>
            <w:r w:rsidRPr="001A1951">
              <w:rPr>
                <w:sz w:val="24"/>
                <w:szCs w:val="24"/>
              </w:rPr>
              <w:t xml:space="preserve"> must finish the proofreading process. The selected </w:t>
            </w:r>
            <w:r w:rsidR="00EF1A3D">
              <w:rPr>
                <w:sz w:val="24"/>
                <w:szCs w:val="24"/>
              </w:rPr>
              <w:t>professor</w:t>
            </w:r>
            <w:r w:rsidR="00EF1A3D" w:rsidRPr="001A1951">
              <w:rPr>
                <w:sz w:val="24"/>
                <w:szCs w:val="24"/>
              </w:rPr>
              <w:t xml:space="preserve"> </w:t>
            </w:r>
            <w:r w:rsidRPr="001A1951">
              <w:rPr>
                <w:sz w:val="24"/>
                <w:szCs w:val="24"/>
              </w:rPr>
              <w:t xml:space="preserve">then reviews it for approval or return. Once the project has been approved and proofread, it goes to the </w:t>
            </w:r>
            <w:r w:rsidR="00EF1A3D">
              <w:rPr>
                <w:sz w:val="24"/>
                <w:szCs w:val="24"/>
              </w:rPr>
              <w:t>librarian</w:t>
            </w:r>
            <w:r w:rsidRPr="001A1951">
              <w:rPr>
                <w:sz w:val="24"/>
                <w:szCs w:val="24"/>
              </w:rPr>
              <w:t xml:space="preserve"> for publishing. The </w:t>
            </w:r>
            <w:r w:rsidR="00EF1A3D">
              <w:rPr>
                <w:sz w:val="24"/>
                <w:szCs w:val="24"/>
              </w:rPr>
              <w:t>librarian</w:t>
            </w:r>
            <w:r w:rsidRPr="001A1951">
              <w:rPr>
                <w:sz w:val="24"/>
                <w:szCs w:val="24"/>
              </w:rPr>
              <w:t xml:space="preserve"> inputs the bar code and call number and publishes it to this system and the library system. </w:t>
            </w:r>
          </w:p>
        </w:tc>
      </w:tr>
      <w:tr w:rsidR="000D3B39" w:rsidRPr="001A1951" w14:paraId="6C5B778F" w14:textId="77777777" w:rsidTr="7F45A552">
        <w:tc>
          <w:tcPr>
            <w:tcW w:w="2263" w:type="dxa"/>
            <w:shd w:val="clear" w:color="auto" w:fill="auto"/>
          </w:tcPr>
          <w:p w14:paraId="7829F678" w14:textId="147F250C" w:rsidR="000D3B39" w:rsidRPr="001A1951" w:rsidRDefault="000D3B39" w:rsidP="00394FD8">
            <w:pPr>
              <w:rPr>
                <w:sz w:val="24"/>
                <w:szCs w:val="24"/>
              </w:rPr>
            </w:pPr>
            <w:r w:rsidRPr="001A1951">
              <w:rPr>
                <w:sz w:val="24"/>
                <w:szCs w:val="24"/>
              </w:rPr>
              <w:t>Actors:</w:t>
            </w:r>
          </w:p>
        </w:tc>
        <w:tc>
          <w:tcPr>
            <w:tcW w:w="7087" w:type="dxa"/>
            <w:gridSpan w:val="2"/>
            <w:shd w:val="clear" w:color="auto" w:fill="auto"/>
          </w:tcPr>
          <w:p w14:paraId="7CE15A8B" w14:textId="27CEEF26" w:rsidR="000D3B39" w:rsidRPr="001A1951" w:rsidRDefault="00EF1A3D" w:rsidP="00394FD8">
            <w:pPr>
              <w:rPr>
                <w:sz w:val="24"/>
                <w:szCs w:val="24"/>
              </w:rPr>
            </w:pPr>
            <w:r>
              <w:rPr>
                <w:sz w:val="24"/>
                <w:szCs w:val="24"/>
              </w:rPr>
              <w:t>Student</w:t>
            </w:r>
            <w:r w:rsidRPr="001A1951">
              <w:rPr>
                <w:sz w:val="24"/>
                <w:szCs w:val="24"/>
              </w:rPr>
              <w:t xml:space="preserve">, </w:t>
            </w:r>
            <w:r>
              <w:rPr>
                <w:sz w:val="24"/>
                <w:szCs w:val="24"/>
              </w:rPr>
              <w:t>professor,</w:t>
            </w:r>
            <w:r w:rsidRPr="001A1951">
              <w:rPr>
                <w:sz w:val="24"/>
                <w:szCs w:val="24"/>
              </w:rPr>
              <w:t xml:space="preserve"> </w:t>
            </w:r>
            <w:r>
              <w:rPr>
                <w:sz w:val="24"/>
                <w:szCs w:val="24"/>
              </w:rPr>
              <w:t>librarian</w:t>
            </w:r>
          </w:p>
        </w:tc>
      </w:tr>
      <w:tr w:rsidR="000D3B39" w:rsidRPr="001A1951" w14:paraId="32CDB5E6" w14:textId="77777777" w:rsidTr="7F45A552">
        <w:tc>
          <w:tcPr>
            <w:tcW w:w="2263" w:type="dxa"/>
            <w:shd w:val="clear" w:color="auto" w:fill="auto"/>
          </w:tcPr>
          <w:p w14:paraId="0C06ACE7" w14:textId="07405658" w:rsidR="000D3B39" w:rsidRPr="001A1951" w:rsidRDefault="000D3B39" w:rsidP="00394FD8">
            <w:pPr>
              <w:rPr>
                <w:sz w:val="24"/>
                <w:szCs w:val="24"/>
              </w:rPr>
            </w:pPr>
            <w:r w:rsidRPr="001A1951">
              <w:rPr>
                <w:sz w:val="24"/>
                <w:szCs w:val="24"/>
              </w:rPr>
              <w:lastRenderedPageBreak/>
              <w:t>Related Use Cases:</w:t>
            </w:r>
          </w:p>
        </w:tc>
        <w:tc>
          <w:tcPr>
            <w:tcW w:w="7087" w:type="dxa"/>
            <w:gridSpan w:val="2"/>
            <w:shd w:val="clear" w:color="auto" w:fill="auto"/>
          </w:tcPr>
          <w:p w14:paraId="7723C872" w14:textId="2913033D" w:rsidR="000D3B39" w:rsidRPr="001A1951" w:rsidRDefault="000D3B39" w:rsidP="00394FD8">
            <w:pPr>
              <w:spacing w:line="259" w:lineRule="auto"/>
              <w:rPr>
                <w:sz w:val="24"/>
                <w:szCs w:val="24"/>
              </w:rPr>
            </w:pPr>
            <w:r w:rsidRPr="001A1951">
              <w:rPr>
                <w:sz w:val="24"/>
                <w:szCs w:val="24"/>
              </w:rPr>
              <w:t>Manage Proofreading Request</w:t>
            </w:r>
          </w:p>
        </w:tc>
      </w:tr>
      <w:tr w:rsidR="000D3B39" w:rsidRPr="001A1951" w14:paraId="31B79CC4" w14:textId="77777777" w:rsidTr="7F45A552">
        <w:tc>
          <w:tcPr>
            <w:tcW w:w="2263" w:type="dxa"/>
            <w:shd w:val="clear" w:color="auto" w:fill="auto"/>
          </w:tcPr>
          <w:p w14:paraId="18C81565" w14:textId="3A2D8654" w:rsidR="000D3B39" w:rsidRPr="001A1951" w:rsidRDefault="000D3B39" w:rsidP="00394FD8">
            <w:pPr>
              <w:rPr>
                <w:sz w:val="24"/>
                <w:szCs w:val="24"/>
              </w:rPr>
            </w:pPr>
            <w:r w:rsidRPr="001A1951">
              <w:rPr>
                <w:sz w:val="24"/>
                <w:szCs w:val="24"/>
              </w:rPr>
              <w:t>Stakeholders:</w:t>
            </w:r>
          </w:p>
        </w:tc>
        <w:tc>
          <w:tcPr>
            <w:tcW w:w="7087" w:type="dxa"/>
            <w:gridSpan w:val="2"/>
            <w:shd w:val="clear" w:color="auto" w:fill="auto"/>
          </w:tcPr>
          <w:p w14:paraId="7F7605C7" w14:textId="77777777" w:rsidR="00EF1A3D" w:rsidRPr="001A1951" w:rsidRDefault="00EF1A3D" w:rsidP="00EF1A3D">
            <w:pPr>
              <w:rPr>
                <w:sz w:val="24"/>
                <w:szCs w:val="24"/>
              </w:rPr>
            </w:pPr>
            <w:r>
              <w:rPr>
                <w:sz w:val="24"/>
                <w:szCs w:val="24"/>
              </w:rPr>
              <w:t>Student</w:t>
            </w:r>
            <w:r w:rsidRPr="001A1951">
              <w:rPr>
                <w:sz w:val="24"/>
                <w:szCs w:val="24"/>
              </w:rPr>
              <w:t>: to submit their project papers.</w:t>
            </w:r>
          </w:p>
          <w:p w14:paraId="6DC8939C" w14:textId="77777777" w:rsidR="00EF1A3D" w:rsidRPr="001A1951" w:rsidRDefault="00EF1A3D" w:rsidP="00EF1A3D">
            <w:pPr>
              <w:rPr>
                <w:sz w:val="24"/>
                <w:szCs w:val="24"/>
              </w:rPr>
            </w:pPr>
            <w:r>
              <w:rPr>
                <w:sz w:val="24"/>
                <w:szCs w:val="24"/>
              </w:rPr>
              <w:t>Professor</w:t>
            </w:r>
            <w:r w:rsidRPr="001A1951">
              <w:rPr>
                <w:sz w:val="24"/>
                <w:szCs w:val="24"/>
              </w:rPr>
              <w:t>: to approve the project submission.</w:t>
            </w:r>
          </w:p>
          <w:p w14:paraId="5B539CEA" w14:textId="42D3AC4D" w:rsidR="000D3B39" w:rsidRPr="001A1951" w:rsidRDefault="00EF1A3D" w:rsidP="00394FD8">
            <w:pPr>
              <w:rPr>
                <w:sz w:val="24"/>
                <w:szCs w:val="24"/>
              </w:rPr>
            </w:pPr>
            <w:r>
              <w:rPr>
                <w:sz w:val="24"/>
                <w:szCs w:val="24"/>
              </w:rPr>
              <w:t>Librarian</w:t>
            </w:r>
            <w:r w:rsidR="000D3B39" w:rsidRPr="001A1951">
              <w:rPr>
                <w:sz w:val="24"/>
                <w:szCs w:val="24"/>
              </w:rPr>
              <w:t>: to publish the project.</w:t>
            </w:r>
          </w:p>
        </w:tc>
      </w:tr>
      <w:tr w:rsidR="000D3B39" w:rsidRPr="001A1951" w14:paraId="420475DB" w14:textId="77777777" w:rsidTr="7F45A552">
        <w:tc>
          <w:tcPr>
            <w:tcW w:w="2263" w:type="dxa"/>
            <w:shd w:val="clear" w:color="auto" w:fill="auto"/>
          </w:tcPr>
          <w:p w14:paraId="6C05EA49" w14:textId="239783DC" w:rsidR="000D3B39" w:rsidRPr="001A1951" w:rsidRDefault="000D3B39" w:rsidP="00394FD8">
            <w:pPr>
              <w:rPr>
                <w:sz w:val="24"/>
                <w:szCs w:val="24"/>
              </w:rPr>
            </w:pPr>
            <w:r w:rsidRPr="001A1951">
              <w:rPr>
                <w:sz w:val="24"/>
                <w:szCs w:val="24"/>
              </w:rPr>
              <w:t>Preconditions:</w:t>
            </w:r>
          </w:p>
        </w:tc>
        <w:tc>
          <w:tcPr>
            <w:tcW w:w="7087" w:type="dxa"/>
            <w:gridSpan w:val="2"/>
            <w:shd w:val="clear" w:color="auto" w:fill="auto"/>
          </w:tcPr>
          <w:p w14:paraId="39F9DF9E" w14:textId="4CBC54FC" w:rsidR="000D3B39" w:rsidRPr="001A1951" w:rsidRDefault="000D3B39" w:rsidP="00394FD8">
            <w:pPr>
              <w:rPr>
                <w:sz w:val="24"/>
                <w:szCs w:val="24"/>
              </w:rPr>
            </w:pPr>
            <w:r w:rsidRPr="001A1951">
              <w:rPr>
                <w:sz w:val="24"/>
                <w:szCs w:val="24"/>
              </w:rPr>
              <w:t>Users are logged in.</w:t>
            </w:r>
          </w:p>
        </w:tc>
      </w:tr>
      <w:tr w:rsidR="000D3B39" w:rsidRPr="001A1951" w14:paraId="77755FA3" w14:textId="77777777" w:rsidTr="7F45A552">
        <w:tc>
          <w:tcPr>
            <w:tcW w:w="2263" w:type="dxa"/>
            <w:shd w:val="clear" w:color="auto" w:fill="auto"/>
          </w:tcPr>
          <w:p w14:paraId="402A3B02" w14:textId="76D9972F" w:rsidR="000D3B39" w:rsidRPr="001A1951" w:rsidRDefault="000D3B39" w:rsidP="00394FD8">
            <w:pPr>
              <w:rPr>
                <w:sz w:val="24"/>
                <w:szCs w:val="24"/>
              </w:rPr>
            </w:pPr>
            <w:r w:rsidRPr="001A1951">
              <w:rPr>
                <w:sz w:val="24"/>
                <w:szCs w:val="24"/>
              </w:rPr>
              <w:t>Postconditions:</w:t>
            </w:r>
          </w:p>
        </w:tc>
        <w:tc>
          <w:tcPr>
            <w:tcW w:w="7087" w:type="dxa"/>
            <w:gridSpan w:val="2"/>
            <w:shd w:val="clear" w:color="auto" w:fill="auto"/>
          </w:tcPr>
          <w:p w14:paraId="2F269D82" w14:textId="084B8F71" w:rsidR="000D3B39" w:rsidRPr="001A1951" w:rsidRDefault="000D3B39" w:rsidP="00394FD8">
            <w:pPr>
              <w:rPr>
                <w:sz w:val="24"/>
                <w:szCs w:val="24"/>
              </w:rPr>
            </w:pPr>
            <w:r w:rsidRPr="001A1951">
              <w:rPr>
                <w:sz w:val="24"/>
                <w:szCs w:val="24"/>
              </w:rPr>
              <w:t>Project is published to the library.</w:t>
            </w:r>
          </w:p>
        </w:tc>
      </w:tr>
      <w:tr w:rsidR="000D3B39" w:rsidRPr="001A1951" w14:paraId="3C19E616" w14:textId="77777777" w:rsidTr="7F45A552">
        <w:tc>
          <w:tcPr>
            <w:tcW w:w="2263" w:type="dxa"/>
            <w:vMerge w:val="restart"/>
            <w:shd w:val="clear" w:color="auto" w:fill="auto"/>
          </w:tcPr>
          <w:p w14:paraId="6CE2E121" w14:textId="5824CA39" w:rsidR="000D3B39" w:rsidRPr="001A1951" w:rsidRDefault="000D3B39" w:rsidP="00394FD8">
            <w:pPr>
              <w:rPr>
                <w:sz w:val="24"/>
                <w:szCs w:val="24"/>
              </w:rPr>
            </w:pPr>
            <w:r w:rsidRPr="001A1951">
              <w:rPr>
                <w:sz w:val="24"/>
                <w:szCs w:val="24"/>
              </w:rPr>
              <w:t>Flow of Activities:</w:t>
            </w:r>
          </w:p>
        </w:tc>
        <w:tc>
          <w:tcPr>
            <w:tcW w:w="3544" w:type="dxa"/>
            <w:shd w:val="clear" w:color="auto" w:fill="auto"/>
          </w:tcPr>
          <w:p w14:paraId="56E3A500" w14:textId="334514B6" w:rsidR="000D3B39" w:rsidRPr="001A1951" w:rsidRDefault="000D3B39" w:rsidP="00394FD8">
            <w:pPr>
              <w:rPr>
                <w:sz w:val="24"/>
                <w:szCs w:val="24"/>
              </w:rPr>
            </w:pPr>
            <w:r w:rsidRPr="001A1951">
              <w:rPr>
                <w:sz w:val="24"/>
                <w:szCs w:val="24"/>
              </w:rPr>
              <w:t>Actor</w:t>
            </w:r>
          </w:p>
        </w:tc>
        <w:tc>
          <w:tcPr>
            <w:tcW w:w="3543" w:type="dxa"/>
            <w:shd w:val="clear" w:color="auto" w:fill="auto"/>
          </w:tcPr>
          <w:p w14:paraId="763DCE22" w14:textId="04791CB6" w:rsidR="000D3B39" w:rsidRPr="001A1951" w:rsidRDefault="00EF1A3D" w:rsidP="00394FD8">
            <w:pPr>
              <w:rPr>
                <w:sz w:val="24"/>
                <w:szCs w:val="24"/>
              </w:rPr>
            </w:pPr>
            <w:r w:rsidRPr="001A1951">
              <w:rPr>
                <w:sz w:val="24"/>
                <w:szCs w:val="24"/>
              </w:rPr>
              <w:t>Flow of Activities:</w:t>
            </w:r>
          </w:p>
        </w:tc>
      </w:tr>
      <w:tr w:rsidR="000D3B39" w:rsidRPr="001A1951" w14:paraId="59B635E2" w14:textId="77777777" w:rsidTr="7F45A552">
        <w:tc>
          <w:tcPr>
            <w:tcW w:w="2263" w:type="dxa"/>
            <w:vMerge/>
          </w:tcPr>
          <w:p w14:paraId="489CBE05" w14:textId="77777777" w:rsidR="000D3B39" w:rsidRPr="001A1951" w:rsidRDefault="000D3B39" w:rsidP="00394FD8">
            <w:pPr>
              <w:rPr>
                <w:sz w:val="24"/>
                <w:szCs w:val="24"/>
              </w:rPr>
            </w:pPr>
          </w:p>
        </w:tc>
        <w:tc>
          <w:tcPr>
            <w:tcW w:w="3544" w:type="dxa"/>
            <w:shd w:val="clear" w:color="auto" w:fill="auto"/>
          </w:tcPr>
          <w:p w14:paraId="1B429576" w14:textId="77777777" w:rsidR="00EF1A3D" w:rsidRPr="001A1951" w:rsidRDefault="00EF1A3D" w:rsidP="00EF1A3D">
            <w:pPr>
              <w:pStyle w:val="ListParagraph"/>
              <w:numPr>
                <w:ilvl w:val="0"/>
                <w:numId w:val="39"/>
              </w:numPr>
              <w:rPr>
                <w:sz w:val="24"/>
                <w:szCs w:val="24"/>
              </w:rPr>
            </w:pPr>
            <w:r>
              <w:rPr>
                <w:sz w:val="24"/>
                <w:szCs w:val="24"/>
              </w:rPr>
              <w:t>Student</w:t>
            </w:r>
            <w:r w:rsidRPr="001A1951">
              <w:rPr>
                <w:sz w:val="24"/>
                <w:szCs w:val="24"/>
              </w:rPr>
              <w:t xml:space="preserve"> creates a new project.</w:t>
            </w:r>
          </w:p>
          <w:p w14:paraId="646C96AC" w14:textId="77777777" w:rsidR="00EF1A3D" w:rsidRPr="001A1951" w:rsidRDefault="00EF1A3D" w:rsidP="00EF1A3D">
            <w:pPr>
              <w:pStyle w:val="ListParagraph"/>
              <w:numPr>
                <w:ilvl w:val="0"/>
                <w:numId w:val="39"/>
              </w:numPr>
              <w:rPr>
                <w:sz w:val="24"/>
                <w:szCs w:val="24"/>
              </w:rPr>
            </w:pPr>
            <w:r>
              <w:rPr>
                <w:sz w:val="24"/>
                <w:szCs w:val="24"/>
              </w:rPr>
              <w:t>Student</w:t>
            </w:r>
            <w:r w:rsidRPr="001A1951">
              <w:rPr>
                <w:sz w:val="24"/>
                <w:szCs w:val="24"/>
              </w:rPr>
              <w:t xml:space="preserve"> fills out the necessary information on the project form and uploads the project document in the required format.</w:t>
            </w:r>
          </w:p>
          <w:p w14:paraId="34DD3747" w14:textId="77777777" w:rsidR="00EF1A3D" w:rsidRPr="001A1951" w:rsidRDefault="00EF1A3D" w:rsidP="00EF1A3D">
            <w:pPr>
              <w:pStyle w:val="ListParagraph"/>
              <w:numPr>
                <w:ilvl w:val="0"/>
                <w:numId w:val="39"/>
              </w:numPr>
              <w:rPr>
                <w:sz w:val="24"/>
                <w:szCs w:val="24"/>
              </w:rPr>
            </w:pPr>
            <w:r>
              <w:rPr>
                <w:sz w:val="24"/>
                <w:szCs w:val="24"/>
              </w:rPr>
              <w:t>Student</w:t>
            </w:r>
            <w:r w:rsidRPr="001A1951">
              <w:rPr>
                <w:sz w:val="24"/>
                <w:szCs w:val="24"/>
              </w:rPr>
              <w:t xml:space="preserve"> selects the professor.</w:t>
            </w:r>
          </w:p>
          <w:p w14:paraId="259E5CC3" w14:textId="77777777" w:rsidR="00EF1A3D" w:rsidRPr="001A1951" w:rsidRDefault="00EF1A3D" w:rsidP="00EF1A3D">
            <w:pPr>
              <w:pStyle w:val="ListParagraph"/>
              <w:numPr>
                <w:ilvl w:val="0"/>
                <w:numId w:val="39"/>
              </w:numPr>
              <w:rPr>
                <w:sz w:val="24"/>
                <w:szCs w:val="24"/>
              </w:rPr>
            </w:pPr>
            <w:r>
              <w:rPr>
                <w:sz w:val="24"/>
                <w:szCs w:val="24"/>
              </w:rPr>
              <w:t>Student</w:t>
            </w:r>
            <w:r w:rsidRPr="001A1951">
              <w:rPr>
                <w:sz w:val="24"/>
                <w:szCs w:val="24"/>
              </w:rPr>
              <w:t xml:space="preserve"> submits the project.</w:t>
            </w:r>
          </w:p>
          <w:p w14:paraId="475960A2" w14:textId="737F3625" w:rsidR="00EF1A3D" w:rsidRPr="001A1951" w:rsidRDefault="00EF1A3D" w:rsidP="00EF1A3D">
            <w:pPr>
              <w:pStyle w:val="ListParagraph"/>
              <w:numPr>
                <w:ilvl w:val="0"/>
                <w:numId w:val="39"/>
              </w:numPr>
              <w:rPr>
                <w:sz w:val="24"/>
                <w:szCs w:val="24"/>
              </w:rPr>
            </w:pPr>
            <w:del w:id="106" w:author="Christian Viola" w:date="2024-02-19T04:03:00Z">
              <w:r w:rsidRPr="7F45A552" w:rsidDel="318A36FF">
                <w:rPr>
                  <w:sz w:val="24"/>
                  <w:szCs w:val="24"/>
                </w:rPr>
                <w:delText>Student goes</w:delText>
              </w:r>
            </w:del>
            <w:ins w:id="107" w:author="Christian Viola" w:date="2024-02-19T04:03:00Z">
              <w:r w:rsidR="10D4A976" w:rsidRPr="7F45A552">
                <w:rPr>
                  <w:sz w:val="24"/>
                  <w:szCs w:val="24"/>
                </w:rPr>
                <w:t>Students go</w:t>
              </w:r>
            </w:ins>
            <w:r w:rsidR="318A36FF" w:rsidRPr="7F45A552">
              <w:rPr>
                <w:sz w:val="24"/>
                <w:szCs w:val="24"/>
              </w:rPr>
              <w:t xml:space="preserve"> through the proofreading process.</w:t>
            </w:r>
          </w:p>
          <w:p w14:paraId="4ADCFEBE" w14:textId="77777777" w:rsidR="00EF1A3D" w:rsidRPr="001A1951" w:rsidRDefault="00EF1A3D" w:rsidP="00EF1A3D">
            <w:pPr>
              <w:pStyle w:val="ListParagraph"/>
              <w:numPr>
                <w:ilvl w:val="0"/>
                <w:numId w:val="39"/>
              </w:numPr>
              <w:rPr>
                <w:sz w:val="24"/>
                <w:szCs w:val="24"/>
              </w:rPr>
            </w:pPr>
            <w:r w:rsidRPr="001A1951">
              <w:rPr>
                <w:sz w:val="24"/>
                <w:szCs w:val="24"/>
              </w:rPr>
              <w:t xml:space="preserve">The selected </w:t>
            </w:r>
            <w:r>
              <w:rPr>
                <w:sz w:val="24"/>
                <w:szCs w:val="24"/>
              </w:rPr>
              <w:t xml:space="preserve">professor </w:t>
            </w:r>
            <w:r w:rsidRPr="001A1951">
              <w:rPr>
                <w:sz w:val="24"/>
                <w:szCs w:val="24"/>
              </w:rPr>
              <w:t>reviews the project.</w:t>
            </w:r>
          </w:p>
          <w:p w14:paraId="1B259B56" w14:textId="52AA68AA" w:rsidR="00EF1A3D" w:rsidRPr="001A1951" w:rsidRDefault="00EF1A3D" w:rsidP="00EF1A3D">
            <w:pPr>
              <w:pStyle w:val="ListParagraph"/>
              <w:numPr>
                <w:ilvl w:val="0"/>
                <w:numId w:val="39"/>
              </w:numPr>
              <w:rPr>
                <w:sz w:val="24"/>
                <w:szCs w:val="24"/>
              </w:rPr>
            </w:pPr>
            <w:del w:id="108" w:author="Christian Viola" w:date="2024-02-19T04:03:00Z">
              <w:r w:rsidRPr="7F45A552" w:rsidDel="318A36FF">
                <w:rPr>
                  <w:sz w:val="24"/>
                  <w:szCs w:val="24"/>
                </w:rPr>
                <w:delText>Professor</w:delText>
              </w:r>
            </w:del>
            <w:ins w:id="109" w:author="Christian Viola" w:date="2024-02-19T04:03:00Z">
              <w:r w:rsidR="0F7D4040" w:rsidRPr="7F45A552">
                <w:rPr>
                  <w:sz w:val="24"/>
                  <w:szCs w:val="24"/>
                </w:rPr>
                <w:t>The professor</w:t>
              </w:r>
            </w:ins>
            <w:r w:rsidR="318A36FF" w:rsidRPr="7F45A552">
              <w:rPr>
                <w:sz w:val="24"/>
                <w:szCs w:val="24"/>
              </w:rPr>
              <w:t xml:space="preserve"> chooses to approve or return it.</w:t>
            </w:r>
          </w:p>
          <w:p w14:paraId="0CC503B1" w14:textId="77777777" w:rsidR="00EF1A3D" w:rsidRPr="001A1951" w:rsidRDefault="00EF1A3D" w:rsidP="00EF1A3D">
            <w:pPr>
              <w:pStyle w:val="ListParagraph"/>
              <w:numPr>
                <w:ilvl w:val="0"/>
                <w:numId w:val="39"/>
              </w:numPr>
              <w:rPr>
                <w:sz w:val="24"/>
                <w:szCs w:val="24"/>
              </w:rPr>
            </w:pPr>
            <w:r w:rsidRPr="001A1951">
              <w:rPr>
                <w:sz w:val="24"/>
                <w:szCs w:val="24"/>
              </w:rPr>
              <w:t xml:space="preserve">If the project is approved and proofread, the </w:t>
            </w:r>
            <w:r>
              <w:rPr>
                <w:sz w:val="24"/>
                <w:szCs w:val="24"/>
              </w:rPr>
              <w:t>librarian</w:t>
            </w:r>
            <w:r w:rsidRPr="001A1951">
              <w:rPr>
                <w:sz w:val="24"/>
                <w:szCs w:val="24"/>
              </w:rPr>
              <w:t xml:space="preserve"> receives the project for publishing.</w:t>
            </w:r>
          </w:p>
          <w:p w14:paraId="7D2B61C8" w14:textId="4C7130E3" w:rsidR="00EF1A3D" w:rsidRPr="001A1951" w:rsidRDefault="00EF1A3D" w:rsidP="00EF1A3D">
            <w:pPr>
              <w:pStyle w:val="ListParagraph"/>
              <w:numPr>
                <w:ilvl w:val="0"/>
                <w:numId w:val="39"/>
              </w:numPr>
              <w:rPr>
                <w:sz w:val="24"/>
                <w:szCs w:val="24"/>
              </w:rPr>
            </w:pPr>
            <w:del w:id="110" w:author="Christian Viola" w:date="2024-02-19T04:03:00Z">
              <w:r w:rsidRPr="7F45A552" w:rsidDel="318A36FF">
                <w:rPr>
                  <w:sz w:val="24"/>
                  <w:szCs w:val="24"/>
                </w:rPr>
                <w:delText>Librarian</w:delText>
              </w:r>
            </w:del>
            <w:ins w:id="111" w:author="Christian Viola" w:date="2024-02-19T04:03:00Z">
              <w:r w:rsidR="378B01E5" w:rsidRPr="7F45A552">
                <w:rPr>
                  <w:sz w:val="24"/>
                  <w:szCs w:val="24"/>
                </w:rPr>
                <w:t>The librarian</w:t>
              </w:r>
            </w:ins>
            <w:r w:rsidR="318A36FF" w:rsidRPr="7F45A552">
              <w:rPr>
                <w:sz w:val="24"/>
                <w:szCs w:val="24"/>
              </w:rPr>
              <w:t xml:space="preserve"> fills in the call number.</w:t>
            </w:r>
          </w:p>
          <w:p w14:paraId="43A7D53D" w14:textId="5FE15849" w:rsidR="000D3B39" w:rsidRPr="001A1951" w:rsidRDefault="00EF1A3D" w:rsidP="000D3B39">
            <w:pPr>
              <w:pStyle w:val="ListParagraph"/>
              <w:numPr>
                <w:ilvl w:val="0"/>
                <w:numId w:val="39"/>
              </w:numPr>
              <w:rPr>
                <w:sz w:val="24"/>
                <w:szCs w:val="24"/>
              </w:rPr>
            </w:pPr>
            <w:del w:id="112" w:author="Christian Viola" w:date="2024-02-19T04:03:00Z">
              <w:r w:rsidRPr="7F45A552" w:rsidDel="318A36FF">
                <w:rPr>
                  <w:sz w:val="24"/>
                  <w:szCs w:val="24"/>
                </w:rPr>
                <w:delText>Librarian</w:delText>
              </w:r>
            </w:del>
            <w:ins w:id="113" w:author="Christian Viola" w:date="2024-02-19T04:03:00Z">
              <w:r w:rsidR="119B6283" w:rsidRPr="7F45A552">
                <w:rPr>
                  <w:sz w:val="24"/>
                  <w:szCs w:val="24"/>
                </w:rPr>
                <w:t>The librarian</w:t>
              </w:r>
            </w:ins>
            <w:r w:rsidR="7E248C01" w:rsidRPr="7F45A552">
              <w:rPr>
                <w:sz w:val="24"/>
                <w:szCs w:val="24"/>
              </w:rPr>
              <w:t xml:space="preserve"> publishes the project to the library.</w:t>
            </w:r>
          </w:p>
        </w:tc>
        <w:tc>
          <w:tcPr>
            <w:tcW w:w="3543" w:type="dxa"/>
            <w:shd w:val="clear" w:color="auto" w:fill="auto"/>
          </w:tcPr>
          <w:p w14:paraId="18AC5AA8" w14:textId="77777777" w:rsidR="000D3B39" w:rsidRPr="001A1951" w:rsidRDefault="000D3B39" w:rsidP="00394FD8">
            <w:pPr>
              <w:ind w:left="598" w:hanging="425"/>
              <w:rPr>
                <w:sz w:val="24"/>
                <w:szCs w:val="24"/>
              </w:rPr>
            </w:pPr>
            <w:r w:rsidRPr="001A1951">
              <w:rPr>
                <w:sz w:val="24"/>
                <w:szCs w:val="24"/>
              </w:rPr>
              <w:t>1.1 Display the project form.</w:t>
            </w:r>
          </w:p>
          <w:p w14:paraId="271E9C2D" w14:textId="77777777" w:rsidR="000D3B39" w:rsidRPr="001A1951" w:rsidRDefault="000D3B39" w:rsidP="00394FD8">
            <w:pPr>
              <w:ind w:left="598" w:hanging="425"/>
              <w:rPr>
                <w:sz w:val="24"/>
                <w:szCs w:val="24"/>
              </w:rPr>
            </w:pPr>
            <w:r w:rsidRPr="001A1951">
              <w:rPr>
                <w:sz w:val="24"/>
                <w:szCs w:val="24"/>
              </w:rPr>
              <w:t>4.1 Validate the project details and file format.</w:t>
            </w:r>
          </w:p>
          <w:p w14:paraId="5C5A2637" w14:textId="77777777" w:rsidR="000D3B39" w:rsidRPr="001A1951" w:rsidRDefault="000D3B39" w:rsidP="00394FD8">
            <w:pPr>
              <w:ind w:left="598" w:hanging="425"/>
              <w:rPr>
                <w:sz w:val="24"/>
                <w:szCs w:val="24"/>
              </w:rPr>
            </w:pPr>
            <w:r w:rsidRPr="001A1951">
              <w:rPr>
                <w:sz w:val="24"/>
                <w:szCs w:val="24"/>
              </w:rPr>
              <w:t>4.2 Save the form contents.</w:t>
            </w:r>
          </w:p>
          <w:p w14:paraId="0978EAD8" w14:textId="77777777" w:rsidR="000D3B39" w:rsidRPr="001A1951" w:rsidRDefault="000D3B39" w:rsidP="00394FD8">
            <w:pPr>
              <w:ind w:left="598" w:hanging="425"/>
              <w:rPr>
                <w:sz w:val="24"/>
                <w:szCs w:val="24"/>
              </w:rPr>
            </w:pPr>
            <w:r w:rsidRPr="001A1951">
              <w:rPr>
                <w:sz w:val="24"/>
                <w:szCs w:val="24"/>
              </w:rPr>
              <w:t>4.3 Display a confirmation message upon successful submission.</w:t>
            </w:r>
          </w:p>
          <w:p w14:paraId="7ED6124B" w14:textId="76D8A452" w:rsidR="000D3B39" w:rsidRPr="001A1951" w:rsidRDefault="000D3B39" w:rsidP="00394FD8">
            <w:pPr>
              <w:ind w:left="598" w:hanging="425"/>
              <w:rPr>
                <w:sz w:val="24"/>
                <w:szCs w:val="24"/>
              </w:rPr>
            </w:pPr>
            <w:r w:rsidRPr="001A1951">
              <w:rPr>
                <w:sz w:val="24"/>
                <w:szCs w:val="24"/>
              </w:rPr>
              <w:t xml:space="preserve">4.4 Send a notification of a new project to the selected project </w:t>
            </w:r>
            <w:r w:rsidR="004A6937">
              <w:rPr>
                <w:sz w:val="24"/>
                <w:szCs w:val="24"/>
              </w:rPr>
              <w:t>professor</w:t>
            </w:r>
            <w:r w:rsidRPr="001A1951">
              <w:rPr>
                <w:sz w:val="24"/>
                <w:szCs w:val="24"/>
              </w:rPr>
              <w:t xml:space="preserve">. </w:t>
            </w:r>
          </w:p>
          <w:p w14:paraId="7588BF6E" w14:textId="77777777" w:rsidR="000D3B39" w:rsidRPr="001A1951" w:rsidRDefault="000D3B39" w:rsidP="00394FD8">
            <w:pPr>
              <w:ind w:left="598" w:hanging="425"/>
              <w:rPr>
                <w:sz w:val="24"/>
                <w:szCs w:val="24"/>
              </w:rPr>
            </w:pPr>
            <w:r w:rsidRPr="001A1951">
              <w:rPr>
                <w:sz w:val="24"/>
                <w:szCs w:val="24"/>
              </w:rPr>
              <w:t>6.1 Display project details and content.</w:t>
            </w:r>
          </w:p>
          <w:p w14:paraId="1A24C64A" w14:textId="77777777" w:rsidR="000D3B39" w:rsidRPr="001A1951" w:rsidRDefault="000D3B39" w:rsidP="00394FD8">
            <w:pPr>
              <w:ind w:left="598" w:hanging="425"/>
              <w:rPr>
                <w:sz w:val="24"/>
                <w:szCs w:val="24"/>
              </w:rPr>
            </w:pPr>
            <w:r w:rsidRPr="001A1951">
              <w:rPr>
                <w:sz w:val="24"/>
                <w:szCs w:val="24"/>
              </w:rPr>
              <w:t>7.1 Update project status.</w:t>
            </w:r>
          </w:p>
          <w:p w14:paraId="0FD7CAF2" w14:textId="77777777" w:rsidR="000D3B39" w:rsidRPr="001A1951" w:rsidRDefault="000D3B39" w:rsidP="00394FD8">
            <w:pPr>
              <w:ind w:left="598" w:hanging="425"/>
              <w:rPr>
                <w:sz w:val="24"/>
                <w:szCs w:val="24"/>
              </w:rPr>
            </w:pPr>
            <w:r w:rsidRPr="001A1951">
              <w:rPr>
                <w:sz w:val="24"/>
                <w:szCs w:val="24"/>
              </w:rPr>
              <w:t>7.2 Display confirmation message if approval or return is successful.</w:t>
            </w:r>
          </w:p>
          <w:p w14:paraId="64915305" w14:textId="4DC3B380" w:rsidR="000D3B39" w:rsidRPr="001A1951" w:rsidRDefault="000D3B39" w:rsidP="00394FD8">
            <w:pPr>
              <w:ind w:left="598" w:hanging="425"/>
              <w:rPr>
                <w:sz w:val="24"/>
                <w:szCs w:val="24"/>
              </w:rPr>
            </w:pPr>
            <w:r w:rsidRPr="001A1951">
              <w:rPr>
                <w:sz w:val="24"/>
                <w:szCs w:val="24"/>
              </w:rPr>
              <w:t>7.3 Send a notification to the project’s owner and the libra</w:t>
            </w:r>
            <w:r w:rsidR="00A97FBE">
              <w:rPr>
                <w:sz w:val="24"/>
                <w:szCs w:val="24"/>
              </w:rPr>
              <w:t>rian</w:t>
            </w:r>
            <w:r w:rsidRPr="001A1951">
              <w:rPr>
                <w:sz w:val="24"/>
                <w:szCs w:val="24"/>
              </w:rPr>
              <w:t>.</w:t>
            </w:r>
          </w:p>
          <w:p w14:paraId="362ACDFE" w14:textId="77777777" w:rsidR="000D3B39" w:rsidRPr="001A1951" w:rsidRDefault="000D3B39" w:rsidP="00394FD8">
            <w:pPr>
              <w:ind w:left="598" w:hanging="425"/>
              <w:rPr>
                <w:sz w:val="24"/>
                <w:szCs w:val="24"/>
              </w:rPr>
            </w:pPr>
            <w:r w:rsidRPr="001A1951">
              <w:rPr>
                <w:sz w:val="24"/>
                <w:szCs w:val="24"/>
              </w:rPr>
              <w:t>8.1 Display project contents and details.</w:t>
            </w:r>
          </w:p>
          <w:p w14:paraId="232D67AF" w14:textId="77777777" w:rsidR="000D3B39" w:rsidRPr="001A1951" w:rsidRDefault="000D3B39" w:rsidP="00394FD8">
            <w:pPr>
              <w:ind w:left="598" w:hanging="425"/>
              <w:rPr>
                <w:sz w:val="24"/>
                <w:szCs w:val="24"/>
              </w:rPr>
            </w:pPr>
            <w:r w:rsidRPr="001A1951">
              <w:rPr>
                <w:sz w:val="24"/>
                <w:szCs w:val="24"/>
              </w:rPr>
              <w:t>10.1 Validate the data input.</w:t>
            </w:r>
          </w:p>
          <w:p w14:paraId="1FEF7952" w14:textId="77777777" w:rsidR="000D3B39" w:rsidRPr="001A1951" w:rsidRDefault="000D3B39" w:rsidP="00394FD8">
            <w:pPr>
              <w:ind w:left="598" w:hanging="425"/>
              <w:rPr>
                <w:sz w:val="24"/>
                <w:szCs w:val="24"/>
              </w:rPr>
            </w:pPr>
            <w:r w:rsidRPr="001A1951">
              <w:rPr>
                <w:sz w:val="24"/>
                <w:szCs w:val="24"/>
              </w:rPr>
              <w:t>10.2 Display a confirmation message upon successful publishing.</w:t>
            </w:r>
          </w:p>
          <w:p w14:paraId="410E02F9" w14:textId="77777777" w:rsidR="000D3B39" w:rsidRPr="001A1951" w:rsidRDefault="000D3B39" w:rsidP="00394FD8">
            <w:pPr>
              <w:ind w:left="598" w:hanging="425"/>
              <w:rPr>
                <w:sz w:val="24"/>
                <w:szCs w:val="24"/>
              </w:rPr>
            </w:pPr>
            <w:r w:rsidRPr="001A1951">
              <w:rPr>
                <w:sz w:val="24"/>
                <w:szCs w:val="24"/>
              </w:rPr>
              <w:t>10.3 Send notification to the project’s owner.</w:t>
            </w:r>
          </w:p>
          <w:p w14:paraId="5194EF89" w14:textId="77777777" w:rsidR="000D3B39" w:rsidRPr="001A1951" w:rsidRDefault="000D3B39" w:rsidP="00394FD8">
            <w:pPr>
              <w:ind w:left="598" w:hanging="425"/>
              <w:rPr>
                <w:sz w:val="24"/>
                <w:szCs w:val="24"/>
              </w:rPr>
            </w:pPr>
          </w:p>
        </w:tc>
      </w:tr>
      <w:tr w:rsidR="000D3B39" w:rsidRPr="001A1951" w14:paraId="36291DE5" w14:textId="77777777" w:rsidTr="7F45A552">
        <w:tc>
          <w:tcPr>
            <w:tcW w:w="2263" w:type="dxa"/>
            <w:shd w:val="clear" w:color="auto" w:fill="auto"/>
          </w:tcPr>
          <w:p w14:paraId="3E3DF425" w14:textId="73D44562" w:rsidR="000D3B39" w:rsidRPr="001A1951" w:rsidRDefault="000D3B39" w:rsidP="00394FD8">
            <w:pPr>
              <w:rPr>
                <w:sz w:val="24"/>
                <w:szCs w:val="24"/>
              </w:rPr>
            </w:pPr>
            <w:r w:rsidRPr="001A1951">
              <w:rPr>
                <w:sz w:val="24"/>
                <w:szCs w:val="24"/>
              </w:rPr>
              <w:t>Exception Conditions:</w:t>
            </w:r>
          </w:p>
        </w:tc>
        <w:tc>
          <w:tcPr>
            <w:tcW w:w="7087" w:type="dxa"/>
            <w:gridSpan w:val="2"/>
            <w:shd w:val="clear" w:color="auto" w:fill="auto"/>
          </w:tcPr>
          <w:p w14:paraId="32038547" w14:textId="77777777" w:rsidR="000D3B39" w:rsidRPr="001A1951" w:rsidRDefault="000D3B39" w:rsidP="00394FD8">
            <w:pPr>
              <w:ind w:left="750" w:hanging="390"/>
              <w:rPr>
                <w:sz w:val="24"/>
                <w:szCs w:val="24"/>
              </w:rPr>
            </w:pPr>
            <w:r w:rsidRPr="001A1951">
              <w:rPr>
                <w:sz w:val="24"/>
                <w:szCs w:val="24"/>
              </w:rPr>
              <w:t xml:space="preserve">3.1 If the </w:t>
            </w:r>
            <w:r w:rsidR="00EF1A3D">
              <w:rPr>
                <w:sz w:val="24"/>
                <w:szCs w:val="24"/>
              </w:rPr>
              <w:t>student</w:t>
            </w:r>
            <w:r w:rsidRPr="001A1951">
              <w:rPr>
                <w:sz w:val="24"/>
                <w:szCs w:val="24"/>
              </w:rPr>
              <w:t xml:space="preserve"> attempts to submit a project with invalid data, the process will not proceed until the input is corrected.</w:t>
            </w:r>
          </w:p>
          <w:p w14:paraId="4C1CB5FB" w14:textId="77777777" w:rsidR="000D3B39" w:rsidRPr="001A1951" w:rsidRDefault="000D3B39" w:rsidP="00394FD8">
            <w:pPr>
              <w:ind w:left="750" w:hanging="390"/>
              <w:rPr>
                <w:sz w:val="24"/>
                <w:szCs w:val="24"/>
              </w:rPr>
            </w:pPr>
            <w:r w:rsidRPr="001A1951">
              <w:rPr>
                <w:sz w:val="24"/>
                <w:szCs w:val="24"/>
              </w:rPr>
              <w:t>3.2 If the system encounters an issue during submission, the system will display an error message and prompt the student to retry submission.</w:t>
            </w:r>
          </w:p>
          <w:p w14:paraId="047E3913" w14:textId="77777777" w:rsidR="000D3B39" w:rsidRPr="001A1951" w:rsidRDefault="000D3B39" w:rsidP="00394FD8">
            <w:pPr>
              <w:ind w:left="750" w:hanging="390"/>
              <w:rPr>
                <w:sz w:val="24"/>
                <w:szCs w:val="24"/>
              </w:rPr>
            </w:pPr>
            <w:r w:rsidRPr="001A1951">
              <w:rPr>
                <w:sz w:val="24"/>
                <w:szCs w:val="24"/>
              </w:rPr>
              <w:t xml:space="preserve">6.1 If a </w:t>
            </w:r>
            <w:r w:rsidR="00EF1A3D">
              <w:rPr>
                <w:sz w:val="24"/>
                <w:szCs w:val="24"/>
              </w:rPr>
              <w:t>professor</w:t>
            </w:r>
            <w:r w:rsidRPr="001A1951">
              <w:rPr>
                <w:sz w:val="24"/>
                <w:szCs w:val="24"/>
              </w:rPr>
              <w:t xml:space="preserve"> was not assigned to this project, they cannot access it.</w:t>
            </w:r>
          </w:p>
          <w:p w14:paraId="79604E0A" w14:textId="77777777" w:rsidR="000D3B39" w:rsidRPr="001A1951" w:rsidRDefault="000D3B39" w:rsidP="00394FD8">
            <w:pPr>
              <w:ind w:left="750" w:hanging="390"/>
              <w:rPr>
                <w:sz w:val="24"/>
                <w:szCs w:val="24"/>
              </w:rPr>
            </w:pPr>
            <w:r w:rsidRPr="001A1951">
              <w:rPr>
                <w:sz w:val="24"/>
                <w:szCs w:val="24"/>
              </w:rPr>
              <w:lastRenderedPageBreak/>
              <w:t>6.2 If the system encounters an issue during updating the project status, the system will display an error message and prompt the professor to retry.</w:t>
            </w:r>
          </w:p>
          <w:p w14:paraId="4AC9AE1B" w14:textId="7E9EC20D" w:rsidR="000D3B39" w:rsidRPr="001A1951" w:rsidRDefault="000D3B39" w:rsidP="00394FD8">
            <w:pPr>
              <w:ind w:left="750" w:hanging="390"/>
              <w:rPr>
                <w:sz w:val="24"/>
                <w:szCs w:val="24"/>
              </w:rPr>
            </w:pPr>
            <w:r w:rsidRPr="001A1951">
              <w:rPr>
                <w:sz w:val="24"/>
                <w:szCs w:val="24"/>
              </w:rPr>
              <w:t>9.1 If the system encounters an issue during publishing, the system will display an error message and prompt the librarian to retry.</w:t>
            </w:r>
          </w:p>
        </w:tc>
      </w:tr>
    </w:tbl>
    <w:p w14:paraId="626CBD18" w14:textId="77777777" w:rsidR="000D3B39" w:rsidRPr="001A1951" w:rsidRDefault="000D3B39" w:rsidP="000D3B39">
      <w:pPr>
        <w:pStyle w:val="Caption"/>
        <w:rPr>
          <w:sz w:val="24"/>
          <w:szCs w:val="24"/>
        </w:rPr>
      </w:pPr>
    </w:p>
    <w:p w14:paraId="009F38EF" w14:textId="77777777" w:rsidR="000D3B39" w:rsidRPr="001A1951" w:rsidRDefault="000D3B39" w:rsidP="000D3B39">
      <w:pPr>
        <w:pStyle w:val="Caption"/>
        <w:jc w:val="center"/>
        <w:rPr>
          <w:sz w:val="24"/>
          <w:szCs w:val="24"/>
        </w:rPr>
      </w:pPr>
      <w:bookmarkStart w:id="114" w:name="_Toc156213888"/>
      <w:r w:rsidRPr="001A1951">
        <w:rPr>
          <w:sz w:val="24"/>
          <w:szCs w:val="24"/>
        </w:rPr>
        <w:t xml:space="preserve">Table </w:t>
      </w:r>
      <w:r w:rsidRPr="001A1951">
        <w:rPr>
          <w:sz w:val="24"/>
          <w:szCs w:val="24"/>
        </w:rPr>
        <w:fldChar w:fldCharType="begin"/>
      </w:r>
      <w:r w:rsidRPr="001A1951">
        <w:rPr>
          <w:sz w:val="24"/>
          <w:szCs w:val="24"/>
        </w:rPr>
        <w:instrText xml:space="preserve"> SEQ Table \* ARABIC </w:instrText>
      </w:r>
      <w:r w:rsidRPr="001A1951">
        <w:rPr>
          <w:sz w:val="24"/>
          <w:szCs w:val="24"/>
        </w:rPr>
        <w:fldChar w:fldCharType="separate"/>
      </w:r>
      <w:r w:rsidRPr="001A1951">
        <w:rPr>
          <w:noProof/>
          <w:sz w:val="24"/>
          <w:szCs w:val="24"/>
        </w:rPr>
        <w:t>7</w:t>
      </w:r>
      <w:r w:rsidRPr="001A1951">
        <w:rPr>
          <w:sz w:val="24"/>
          <w:szCs w:val="24"/>
        </w:rPr>
        <w:fldChar w:fldCharType="end"/>
      </w:r>
      <w:r w:rsidRPr="001A1951">
        <w:rPr>
          <w:sz w:val="24"/>
          <w:szCs w:val="24"/>
        </w:rPr>
        <w:t xml:space="preserve"> Use Case Full Description Manage Project</w:t>
      </w:r>
      <w:bookmarkEnd w:id="114"/>
    </w:p>
    <w:p w14:paraId="7757DBEC" w14:textId="77777777" w:rsidR="000D3B39" w:rsidRPr="001A1951" w:rsidRDefault="000D3B39" w:rsidP="000D3B39">
      <w:pPr>
        <w:rPr>
          <w:sz w:val="24"/>
          <w:szCs w:val="24"/>
        </w:rPr>
      </w:pPr>
    </w:p>
    <w:tbl>
      <w:tblPr>
        <w:tblStyle w:val="TableGrid1"/>
        <w:tblpPr w:leftFromText="180" w:rightFromText="180" w:vertAnchor="text" w:horzAnchor="margin" w:tblpY="1"/>
        <w:tblW w:w="0" w:type="auto"/>
        <w:tblLook w:val="04A0" w:firstRow="1" w:lastRow="0" w:firstColumn="1" w:lastColumn="0" w:noHBand="0" w:noVBand="1"/>
      </w:tblPr>
      <w:tblGrid>
        <w:gridCol w:w="2262"/>
        <w:gridCol w:w="3544"/>
        <w:gridCol w:w="3544"/>
      </w:tblGrid>
      <w:tr w:rsidR="000D3B39" w:rsidRPr="001A1951" w14:paraId="6FB7AC0B" w14:textId="77777777" w:rsidTr="7F45A552">
        <w:trPr>
          <w:trHeight w:val="425"/>
        </w:trPr>
        <w:tc>
          <w:tcPr>
            <w:tcW w:w="2262" w:type="dxa"/>
            <w:tcBorders>
              <w:top w:val="single" w:sz="4" w:space="0" w:color="auto"/>
            </w:tcBorders>
            <w:shd w:val="clear" w:color="auto" w:fill="auto"/>
          </w:tcPr>
          <w:p w14:paraId="009CE84C" w14:textId="0E121AE5" w:rsidR="000D3B39" w:rsidRPr="001A1951" w:rsidRDefault="000D3B39" w:rsidP="00394FD8">
            <w:pPr>
              <w:rPr>
                <w:sz w:val="24"/>
                <w:szCs w:val="24"/>
              </w:rPr>
            </w:pPr>
            <w:r w:rsidRPr="001A1951">
              <w:rPr>
                <w:sz w:val="24"/>
                <w:szCs w:val="24"/>
              </w:rPr>
              <w:t>Use Case Name:</w:t>
            </w:r>
          </w:p>
        </w:tc>
        <w:tc>
          <w:tcPr>
            <w:tcW w:w="7088" w:type="dxa"/>
            <w:gridSpan w:val="2"/>
            <w:tcBorders>
              <w:top w:val="single" w:sz="4" w:space="0" w:color="auto"/>
            </w:tcBorders>
            <w:shd w:val="clear" w:color="auto" w:fill="auto"/>
          </w:tcPr>
          <w:p w14:paraId="1E88587E" w14:textId="43B18183" w:rsidR="000D3B39" w:rsidRPr="001A1951" w:rsidRDefault="000D3B39" w:rsidP="00394FD8">
            <w:pPr>
              <w:rPr>
                <w:sz w:val="24"/>
                <w:szCs w:val="24"/>
              </w:rPr>
            </w:pPr>
            <w:r w:rsidRPr="001A1951">
              <w:rPr>
                <w:sz w:val="24"/>
                <w:szCs w:val="24"/>
              </w:rPr>
              <w:t>Manage Proofreading Request</w:t>
            </w:r>
          </w:p>
        </w:tc>
      </w:tr>
      <w:tr w:rsidR="000D3B39" w:rsidRPr="001A1951" w14:paraId="419E8F49" w14:textId="77777777" w:rsidTr="7F45A552">
        <w:tc>
          <w:tcPr>
            <w:tcW w:w="2262" w:type="dxa"/>
            <w:shd w:val="clear" w:color="auto" w:fill="auto"/>
          </w:tcPr>
          <w:p w14:paraId="74501844" w14:textId="38153929" w:rsidR="000D3B39" w:rsidRPr="001A1951" w:rsidRDefault="000D3B39" w:rsidP="00394FD8">
            <w:pPr>
              <w:rPr>
                <w:sz w:val="24"/>
                <w:szCs w:val="24"/>
              </w:rPr>
            </w:pPr>
            <w:r w:rsidRPr="001A1951">
              <w:rPr>
                <w:sz w:val="24"/>
                <w:szCs w:val="24"/>
              </w:rPr>
              <w:t>Scenario:</w:t>
            </w:r>
          </w:p>
        </w:tc>
        <w:tc>
          <w:tcPr>
            <w:tcW w:w="7088" w:type="dxa"/>
            <w:gridSpan w:val="2"/>
            <w:shd w:val="clear" w:color="auto" w:fill="auto"/>
          </w:tcPr>
          <w:p w14:paraId="3FBFF173" w14:textId="7EB59721" w:rsidR="000D3B39" w:rsidRPr="001A1951" w:rsidRDefault="000D3B39" w:rsidP="00394FD8">
            <w:pPr>
              <w:rPr>
                <w:sz w:val="24"/>
                <w:szCs w:val="24"/>
              </w:rPr>
            </w:pPr>
            <w:r w:rsidRPr="001A1951">
              <w:rPr>
                <w:sz w:val="24"/>
                <w:szCs w:val="24"/>
              </w:rPr>
              <w:t>Submit a request to proofread a project.</w:t>
            </w:r>
          </w:p>
        </w:tc>
      </w:tr>
      <w:tr w:rsidR="000D3B39" w:rsidRPr="001A1951" w14:paraId="2AA30473" w14:textId="77777777" w:rsidTr="7F45A552">
        <w:tc>
          <w:tcPr>
            <w:tcW w:w="2262" w:type="dxa"/>
            <w:shd w:val="clear" w:color="auto" w:fill="auto"/>
          </w:tcPr>
          <w:p w14:paraId="7AEBBA6F" w14:textId="4DAB23F8" w:rsidR="000D3B39" w:rsidRPr="001A1951" w:rsidRDefault="000D3B39" w:rsidP="00394FD8">
            <w:pPr>
              <w:rPr>
                <w:sz w:val="24"/>
                <w:szCs w:val="24"/>
              </w:rPr>
            </w:pPr>
            <w:r w:rsidRPr="001A1951">
              <w:rPr>
                <w:sz w:val="24"/>
                <w:szCs w:val="24"/>
              </w:rPr>
              <w:t>Triggering Event:</w:t>
            </w:r>
          </w:p>
        </w:tc>
        <w:tc>
          <w:tcPr>
            <w:tcW w:w="7088" w:type="dxa"/>
            <w:gridSpan w:val="2"/>
            <w:shd w:val="clear" w:color="auto" w:fill="auto"/>
          </w:tcPr>
          <w:p w14:paraId="405C2923" w14:textId="58EC610A" w:rsidR="000D3B39" w:rsidRPr="001A1951" w:rsidRDefault="000D3B39" w:rsidP="00394FD8">
            <w:pPr>
              <w:rPr>
                <w:sz w:val="24"/>
                <w:szCs w:val="24"/>
              </w:rPr>
            </w:pPr>
            <w:r w:rsidRPr="001A1951">
              <w:rPr>
                <w:sz w:val="24"/>
                <w:szCs w:val="24"/>
              </w:rPr>
              <w:t>Proofreading request is managed or modified</w:t>
            </w:r>
          </w:p>
        </w:tc>
      </w:tr>
      <w:tr w:rsidR="000D3B39" w:rsidRPr="001A1951" w14:paraId="2DF6D794" w14:textId="77777777" w:rsidTr="7F45A552">
        <w:tc>
          <w:tcPr>
            <w:tcW w:w="2262" w:type="dxa"/>
            <w:shd w:val="clear" w:color="auto" w:fill="auto"/>
          </w:tcPr>
          <w:p w14:paraId="4719369A" w14:textId="77777777" w:rsidR="000D3B39" w:rsidRPr="001A1951" w:rsidRDefault="000D3B39" w:rsidP="00394FD8">
            <w:pPr>
              <w:rPr>
                <w:sz w:val="24"/>
                <w:szCs w:val="24"/>
              </w:rPr>
            </w:pPr>
            <w:r w:rsidRPr="001A1951">
              <w:rPr>
                <w:sz w:val="24"/>
                <w:szCs w:val="24"/>
              </w:rPr>
              <w:t>Brief</w:t>
            </w:r>
          </w:p>
          <w:p w14:paraId="393F854F" w14:textId="2D507A1A" w:rsidR="000D3B39" w:rsidRPr="001A1951" w:rsidRDefault="000D3B39" w:rsidP="00394FD8">
            <w:pPr>
              <w:rPr>
                <w:sz w:val="24"/>
                <w:szCs w:val="24"/>
              </w:rPr>
            </w:pPr>
            <w:r w:rsidRPr="001A1951">
              <w:rPr>
                <w:sz w:val="24"/>
                <w:szCs w:val="24"/>
              </w:rPr>
              <w:t>Description:</w:t>
            </w:r>
          </w:p>
        </w:tc>
        <w:tc>
          <w:tcPr>
            <w:tcW w:w="7088" w:type="dxa"/>
            <w:gridSpan w:val="2"/>
            <w:shd w:val="clear" w:color="auto" w:fill="auto"/>
          </w:tcPr>
          <w:p w14:paraId="54E9F207" w14:textId="7053147E" w:rsidR="000D3B39" w:rsidRPr="001A1951" w:rsidRDefault="000D3B39" w:rsidP="00394FD8">
            <w:pPr>
              <w:rPr>
                <w:sz w:val="24"/>
                <w:szCs w:val="24"/>
              </w:rPr>
            </w:pPr>
            <w:r w:rsidRPr="001A1951">
              <w:rPr>
                <w:sz w:val="24"/>
                <w:szCs w:val="24"/>
              </w:rPr>
              <w:t xml:space="preserve">When a </w:t>
            </w:r>
            <w:r w:rsidR="007B4451">
              <w:rPr>
                <w:sz w:val="24"/>
                <w:szCs w:val="24"/>
              </w:rPr>
              <w:t>student</w:t>
            </w:r>
            <w:r w:rsidRPr="001A1951">
              <w:rPr>
                <w:sz w:val="24"/>
                <w:szCs w:val="24"/>
              </w:rPr>
              <w:t xml:space="preserve"> requests for their project to be proofread by creating a new proofreading request, fills in the form, selects the professor and executive director and then submits it. The selected </w:t>
            </w:r>
            <w:r w:rsidR="007B4451">
              <w:rPr>
                <w:sz w:val="24"/>
                <w:szCs w:val="24"/>
              </w:rPr>
              <w:t>professor</w:t>
            </w:r>
            <w:r w:rsidRPr="001A1951">
              <w:rPr>
                <w:sz w:val="24"/>
                <w:szCs w:val="24"/>
              </w:rPr>
              <w:t xml:space="preserve"> then reviews it for endorsement. After that, the selected </w:t>
            </w:r>
            <w:r w:rsidR="007B4451">
              <w:rPr>
                <w:sz w:val="24"/>
                <w:szCs w:val="24"/>
              </w:rPr>
              <w:t>executive director</w:t>
            </w:r>
            <w:r w:rsidRPr="001A1951">
              <w:rPr>
                <w:sz w:val="24"/>
                <w:szCs w:val="24"/>
              </w:rPr>
              <w:t xml:space="preserve"> will review the request and sign it. Once the request has been endorsed and signed by the necessary </w:t>
            </w:r>
            <w:r w:rsidR="007B4451">
              <w:rPr>
                <w:sz w:val="24"/>
                <w:szCs w:val="24"/>
              </w:rPr>
              <w:t>professor</w:t>
            </w:r>
            <w:r w:rsidR="007B4451" w:rsidRPr="001A1951">
              <w:rPr>
                <w:sz w:val="24"/>
                <w:szCs w:val="24"/>
              </w:rPr>
              <w:t xml:space="preserve">s and </w:t>
            </w:r>
            <w:r w:rsidR="007B4451">
              <w:rPr>
                <w:sz w:val="24"/>
                <w:szCs w:val="24"/>
              </w:rPr>
              <w:t>executive director</w:t>
            </w:r>
            <w:r w:rsidR="007B4451" w:rsidRPr="001A1951">
              <w:rPr>
                <w:sz w:val="24"/>
                <w:szCs w:val="24"/>
              </w:rPr>
              <w:t>s</w:t>
            </w:r>
            <w:r w:rsidRPr="001A1951">
              <w:rPr>
                <w:sz w:val="24"/>
                <w:szCs w:val="24"/>
              </w:rPr>
              <w:t xml:space="preserve">, it goes to the </w:t>
            </w:r>
            <w:r w:rsidR="007B4451">
              <w:rPr>
                <w:sz w:val="24"/>
                <w:szCs w:val="24"/>
              </w:rPr>
              <w:t>English cluster head</w:t>
            </w:r>
            <w:r w:rsidRPr="001A1951">
              <w:rPr>
                <w:sz w:val="24"/>
                <w:szCs w:val="24"/>
              </w:rPr>
              <w:t xml:space="preserve"> for assignment to a </w:t>
            </w:r>
            <w:r w:rsidR="007B4451">
              <w:rPr>
                <w:sz w:val="24"/>
                <w:szCs w:val="24"/>
              </w:rPr>
              <w:t>proofreader</w:t>
            </w:r>
            <w:r w:rsidRPr="001A1951">
              <w:rPr>
                <w:sz w:val="24"/>
                <w:szCs w:val="24"/>
              </w:rPr>
              <w:t xml:space="preserve"> who will proofread it. The </w:t>
            </w:r>
            <w:r w:rsidR="007B4451">
              <w:rPr>
                <w:sz w:val="24"/>
                <w:szCs w:val="24"/>
              </w:rPr>
              <w:t>English cluster head</w:t>
            </w:r>
            <w:r w:rsidRPr="001A1951">
              <w:rPr>
                <w:sz w:val="24"/>
                <w:szCs w:val="24"/>
              </w:rPr>
              <w:t xml:space="preserve"> assigns the task to a </w:t>
            </w:r>
            <w:r w:rsidR="007B4451">
              <w:rPr>
                <w:sz w:val="24"/>
                <w:szCs w:val="24"/>
              </w:rPr>
              <w:t>proofreader</w:t>
            </w:r>
            <w:r w:rsidRPr="001A1951">
              <w:rPr>
                <w:sz w:val="24"/>
                <w:szCs w:val="24"/>
              </w:rPr>
              <w:t xml:space="preserve"> to proofread it. The chosen </w:t>
            </w:r>
            <w:r w:rsidR="007B4451">
              <w:rPr>
                <w:sz w:val="24"/>
                <w:szCs w:val="24"/>
              </w:rPr>
              <w:t>proofreader</w:t>
            </w:r>
            <w:r w:rsidRPr="001A1951">
              <w:rPr>
                <w:sz w:val="24"/>
                <w:szCs w:val="24"/>
              </w:rPr>
              <w:t xml:space="preserve"> will review the project and return it with their feedback. </w:t>
            </w:r>
            <w:r w:rsidR="007B4451" w:rsidRPr="001A1951">
              <w:rPr>
                <w:sz w:val="24"/>
                <w:szCs w:val="24"/>
              </w:rPr>
              <w:t xml:space="preserve">The </w:t>
            </w:r>
            <w:r w:rsidR="007B4451">
              <w:rPr>
                <w:sz w:val="24"/>
                <w:szCs w:val="24"/>
              </w:rPr>
              <w:t>student</w:t>
            </w:r>
            <w:r w:rsidRPr="001A1951">
              <w:rPr>
                <w:sz w:val="24"/>
                <w:szCs w:val="24"/>
              </w:rPr>
              <w:t xml:space="preserve"> will comply with the feedback and resubmit the proofread file. </w:t>
            </w:r>
            <w:r w:rsidR="007B4451" w:rsidRPr="001A1951">
              <w:rPr>
                <w:sz w:val="24"/>
                <w:szCs w:val="24"/>
              </w:rPr>
              <w:t xml:space="preserve">The </w:t>
            </w:r>
            <w:r w:rsidR="007B4451">
              <w:rPr>
                <w:sz w:val="24"/>
                <w:szCs w:val="24"/>
              </w:rPr>
              <w:t>proofreader</w:t>
            </w:r>
            <w:r w:rsidRPr="001A1951">
              <w:rPr>
                <w:sz w:val="24"/>
                <w:szCs w:val="24"/>
              </w:rPr>
              <w:t xml:space="preserve"> who proofread the paper will review the paper again then give their approval.</w:t>
            </w:r>
          </w:p>
        </w:tc>
      </w:tr>
      <w:tr w:rsidR="000D3B39" w:rsidRPr="001A1951" w14:paraId="242FF10F" w14:textId="77777777" w:rsidTr="7F45A552">
        <w:tc>
          <w:tcPr>
            <w:tcW w:w="2262" w:type="dxa"/>
            <w:shd w:val="clear" w:color="auto" w:fill="auto"/>
          </w:tcPr>
          <w:p w14:paraId="71B904DB" w14:textId="20ADC1B7" w:rsidR="000D3B39" w:rsidRPr="001A1951" w:rsidRDefault="000D3B39" w:rsidP="00394FD8">
            <w:pPr>
              <w:rPr>
                <w:sz w:val="24"/>
                <w:szCs w:val="24"/>
              </w:rPr>
            </w:pPr>
            <w:r w:rsidRPr="001A1951">
              <w:rPr>
                <w:sz w:val="24"/>
                <w:szCs w:val="24"/>
              </w:rPr>
              <w:t>Actors:</w:t>
            </w:r>
          </w:p>
        </w:tc>
        <w:tc>
          <w:tcPr>
            <w:tcW w:w="7088" w:type="dxa"/>
            <w:gridSpan w:val="2"/>
            <w:shd w:val="clear" w:color="auto" w:fill="auto"/>
          </w:tcPr>
          <w:p w14:paraId="61FC3952" w14:textId="5E8FDA6C" w:rsidR="000D3B39" w:rsidRPr="001A1951" w:rsidRDefault="007B4451" w:rsidP="00394FD8">
            <w:pPr>
              <w:rPr>
                <w:sz w:val="24"/>
                <w:szCs w:val="24"/>
              </w:rPr>
            </w:pPr>
            <w:r>
              <w:rPr>
                <w:sz w:val="24"/>
                <w:szCs w:val="24"/>
              </w:rPr>
              <w:t>Student</w:t>
            </w:r>
            <w:r w:rsidRPr="001A1951">
              <w:rPr>
                <w:sz w:val="24"/>
                <w:szCs w:val="24"/>
              </w:rPr>
              <w:t xml:space="preserve">, </w:t>
            </w:r>
            <w:r>
              <w:rPr>
                <w:sz w:val="24"/>
                <w:szCs w:val="24"/>
              </w:rPr>
              <w:t>professor, proofreader</w:t>
            </w:r>
            <w:r w:rsidRPr="001A1951">
              <w:rPr>
                <w:sz w:val="24"/>
                <w:szCs w:val="24"/>
              </w:rPr>
              <w:t xml:space="preserve">, </w:t>
            </w:r>
            <w:r>
              <w:rPr>
                <w:sz w:val="24"/>
                <w:szCs w:val="24"/>
              </w:rPr>
              <w:t>executive director, English cluster head</w:t>
            </w:r>
          </w:p>
        </w:tc>
      </w:tr>
      <w:tr w:rsidR="000D3B39" w:rsidRPr="001A1951" w14:paraId="383B60D9" w14:textId="77777777" w:rsidTr="7F45A552">
        <w:tc>
          <w:tcPr>
            <w:tcW w:w="2262" w:type="dxa"/>
            <w:shd w:val="clear" w:color="auto" w:fill="auto"/>
          </w:tcPr>
          <w:p w14:paraId="5E3F8000" w14:textId="5DE16D8C" w:rsidR="000D3B39" w:rsidRPr="001A1951" w:rsidRDefault="000D3B39" w:rsidP="00394FD8">
            <w:pPr>
              <w:rPr>
                <w:sz w:val="24"/>
                <w:szCs w:val="24"/>
              </w:rPr>
            </w:pPr>
            <w:r w:rsidRPr="001A1951">
              <w:rPr>
                <w:sz w:val="24"/>
                <w:szCs w:val="24"/>
              </w:rPr>
              <w:t>Related Use Cases:</w:t>
            </w:r>
          </w:p>
        </w:tc>
        <w:tc>
          <w:tcPr>
            <w:tcW w:w="7088" w:type="dxa"/>
            <w:gridSpan w:val="2"/>
            <w:shd w:val="clear" w:color="auto" w:fill="auto"/>
          </w:tcPr>
          <w:p w14:paraId="451E58A4" w14:textId="725E5DD3" w:rsidR="000D3B39" w:rsidRPr="001A1951" w:rsidRDefault="000D3B39" w:rsidP="00394FD8">
            <w:pPr>
              <w:rPr>
                <w:sz w:val="24"/>
                <w:szCs w:val="24"/>
              </w:rPr>
            </w:pPr>
            <w:r w:rsidRPr="001A1951">
              <w:rPr>
                <w:sz w:val="24"/>
                <w:szCs w:val="24"/>
              </w:rPr>
              <w:t>Manage Project</w:t>
            </w:r>
          </w:p>
        </w:tc>
      </w:tr>
      <w:tr w:rsidR="000D3B39" w:rsidRPr="001A1951" w14:paraId="642F7BC5" w14:textId="77777777" w:rsidTr="7F45A552">
        <w:tc>
          <w:tcPr>
            <w:tcW w:w="2262" w:type="dxa"/>
            <w:shd w:val="clear" w:color="auto" w:fill="auto"/>
          </w:tcPr>
          <w:p w14:paraId="58FF336E" w14:textId="7423E7E4" w:rsidR="000D3B39" w:rsidRPr="001A1951" w:rsidRDefault="000D3B39" w:rsidP="00394FD8">
            <w:pPr>
              <w:rPr>
                <w:sz w:val="24"/>
                <w:szCs w:val="24"/>
              </w:rPr>
            </w:pPr>
            <w:r w:rsidRPr="001A1951">
              <w:rPr>
                <w:sz w:val="24"/>
                <w:szCs w:val="24"/>
              </w:rPr>
              <w:t>Stakeholders:</w:t>
            </w:r>
          </w:p>
        </w:tc>
        <w:tc>
          <w:tcPr>
            <w:tcW w:w="7088" w:type="dxa"/>
            <w:gridSpan w:val="2"/>
            <w:shd w:val="clear" w:color="auto" w:fill="auto"/>
          </w:tcPr>
          <w:p w14:paraId="04B8B4F8" w14:textId="77777777" w:rsidR="007B4451" w:rsidRPr="001A1951" w:rsidRDefault="007B4451" w:rsidP="007B4451">
            <w:pPr>
              <w:ind w:left="38" w:hanging="38"/>
              <w:rPr>
                <w:sz w:val="24"/>
                <w:szCs w:val="24"/>
              </w:rPr>
            </w:pPr>
            <w:r>
              <w:rPr>
                <w:sz w:val="24"/>
                <w:szCs w:val="24"/>
              </w:rPr>
              <w:t>Student</w:t>
            </w:r>
            <w:r w:rsidRPr="001A1951">
              <w:rPr>
                <w:sz w:val="24"/>
                <w:szCs w:val="24"/>
              </w:rPr>
              <w:t>: to get their project proofread.</w:t>
            </w:r>
          </w:p>
          <w:p w14:paraId="3D032E50" w14:textId="77777777" w:rsidR="007B4451" w:rsidRDefault="007B4451" w:rsidP="007B4451">
            <w:pPr>
              <w:ind w:left="38" w:hanging="38"/>
              <w:rPr>
                <w:sz w:val="24"/>
                <w:szCs w:val="24"/>
              </w:rPr>
            </w:pPr>
            <w:r>
              <w:rPr>
                <w:sz w:val="24"/>
                <w:szCs w:val="24"/>
              </w:rPr>
              <w:t>Professor</w:t>
            </w:r>
            <w:r w:rsidRPr="001A1951">
              <w:rPr>
                <w:sz w:val="24"/>
                <w:szCs w:val="24"/>
              </w:rPr>
              <w:t>: to endorse the proofreading request</w:t>
            </w:r>
            <w:r>
              <w:rPr>
                <w:sz w:val="24"/>
                <w:szCs w:val="24"/>
              </w:rPr>
              <w:t>.</w:t>
            </w:r>
          </w:p>
          <w:p w14:paraId="3E1490F3" w14:textId="77777777" w:rsidR="007B4451" w:rsidRPr="001A1951" w:rsidRDefault="007B4451" w:rsidP="007B4451">
            <w:pPr>
              <w:ind w:left="38" w:hanging="38"/>
              <w:rPr>
                <w:sz w:val="24"/>
                <w:szCs w:val="24"/>
              </w:rPr>
            </w:pPr>
            <w:r>
              <w:rPr>
                <w:sz w:val="24"/>
                <w:szCs w:val="24"/>
              </w:rPr>
              <w:t xml:space="preserve">Proofreader: </w:t>
            </w:r>
            <w:r w:rsidRPr="001A1951">
              <w:rPr>
                <w:sz w:val="24"/>
                <w:szCs w:val="24"/>
              </w:rPr>
              <w:t>to proofread the paper.</w:t>
            </w:r>
          </w:p>
          <w:p w14:paraId="3609849B" w14:textId="77777777" w:rsidR="007B4451" w:rsidRDefault="007B4451" w:rsidP="007B4451">
            <w:pPr>
              <w:ind w:left="38" w:hanging="38"/>
              <w:rPr>
                <w:sz w:val="24"/>
                <w:szCs w:val="24"/>
              </w:rPr>
            </w:pPr>
            <w:r>
              <w:rPr>
                <w:sz w:val="24"/>
                <w:szCs w:val="24"/>
              </w:rPr>
              <w:t>Executive director</w:t>
            </w:r>
            <w:r w:rsidR="000D3B39" w:rsidRPr="001A1951">
              <w:rPr>
                <w:sz w:val="24"/>
                <w:szCs w:val="24"/>
              </w:rPr>
              <w:t>: to approve the proofreading request</w:t>
            </w:r>
            <w:r>
              <w:rPr>
                <w:sz w:val="24"/>
                <w:szCs w:val="24"/>
              </w:rPr>
              <w:t>.</w:t>
            </w:r>
          </w:p>
          <w:p w14:paraId="452CD68B" w14:textId="26310F58" w:rsidR="000D3B39" w:rsidRPr="001A1951" w:rsidRDefault="007B4451" w:rsidP="00394FD8">
            <w:pPr>
              <w:ind w:left="38" w:hanging="38"/>
              <w:rPr>
                <w:sz w:val="24"/>
                <w:szCs w:val="24"/>
              </w:rPr>
            </w:pPr>
            <w:r>
              <w:rPr>
                <w:sz w:val="24"/>
                <w:szCs w:val="24"/>
              </w:rPr>
              <w:t>English cluster head:</w:t>
            </w:r>
            <w:r w:rsidR="000D3B39" w:rsidRPr="001A1951">
              <w:rPr>
                <w:sz w:val="24"/>
                <w:szCs w:val="24"/>
              </w:rPr>
              <w:t xml:space="preserve"> to assign the request to a proofreader.</w:t>
            </w:r>
          </w:p>
        </w:tc>
      </w:tr>
      <w:tr w:rsidR="000D3B39" w:rsidRPr="001A1951" w14:paraId="2B903F5A" w14:textId="77777777" w:rsidTr="7F45A552">
        <w:tc>
          <w:tcPr>
            <w:tcW w:w="2262" w:type="dxa"/>
            <w:shd w:val="clear" w:color="auto" w:fill="auto"/>
          </w:tcPr>
          <w:p w14:paraId="0CAC1647" w14:textId="3219B637" w:rsidR="000D3B39" w:rsidRPr="001A1951" w:rsidRDefault="000D3B39" w:rsidP="00394FD8">
            <w:pPr>
              <w:rPr>
                <w:sz w:val="24"/>
                <w:szCs w:val="24"/>
              </w:rPr>
            </w:pPr>
            <w:r w:rsidRPr="001A1951">
              <w:rPr>
                <w:sz w:val="24"/>
                <w:szCs w:val="24"/>
              </w:rPr>
              <w:t>Preconditions:</w:t>
            </w:r>
          </w:p>
        </w:tc>
        <w:tc>
          <w:tcPr>
            <w:tcW w:w="7088" w:type="dxa"/>
            <w:gridSpan w:val="2"/>
            <w:shd w:val="clear" w:color="auto" w:fill="auto"/>
          </w:tcPr>
          <w:p w14:paraId="2CB40325" w14:textId="77777777" w:rsidR="000D3B39" w:rsidRPr="001A1951" w:rsidRDefault="000D3B39" w:rsidP="00394FD8">
            <w:pPr>
              <w:rPr>
                <w:sz w:val="24"/>
                <w:szCs w:val="24"/>
              </w:rPr>
            </w:pPr>
            <w:r w:rsidRPr="001A1951">
              <w:rPr>
                <w:sz w:val="24"/>
                <w:szCs w:val="24"/>
              </w:rPr>
              <w:t>Users are logged in.</w:t>
            </w:r>
          </w:p>
          <w:p w14:paraId="10E97F35" w14:textId="154961CB" w:rsidR="007B4451" w:rsidRPr="001A1951" w:rsidRDefault="371B82D6" w:rsidP="007B4451">
            <w:pPr>
              <w:rPr>
                <w:sz w:val="24"/>
                <w:szCs w:val="24"/>
              </w:rPr>
            </w:pPr>
            <w:r w:rsidRPr="584CD0F2">
              <w:rPr>
                <w:sz w:val="24"/>
                <w:szCs w:val="24"/>
              </w:rPr>
              <w:t>Students have</w:t>
            </w:r>
            <w:r w:rsidR="007B4451" w:rsidRPr="001A1951">
              <w:rPr>
                <w:sz w:val="24"/>
                <w:szCs w:val="24"/>
              </w:rPr>
              <w:t xml:space="preserve"> an existing and pending project submission.</w:t>
            </w:r>
          </w:p>
          <w:p w14:paraId="1ACFA8ED" w14:textId="68C1C2C8" w:rsidR="000D3B39" w:rsidRPr="001A1951" w:rsidRDefault="000D3B39" w:rsidP="00394FD8">
            <w:pPr>
              <w:ind w:left="38" w:hanging="38"/>
              <w:rPr>
                <w:sz w:val="24"/>
                <w:szCs w:val="24"/>
              </w:rPr>
            </w:pPr>
            <w:r w:rsidRPr="001A1951">
              <w:rPr>
                <w:sz w:val="24"/>
                <w:szCs w:val="24"/>
              </w:rPr>
              <w:t>The file to be proofread must be available in doc format.</w:t>
            </w:r>
          </w:p>
        </w:tc>
      </w:tr>
      <w:tr w:rsidR="000D3B39" w:rsidRPr="001A1951" w14:paraId="21ED60DD" w14:textId="77777777" w:rsidTr="7F45A552">
        <w:tc>
          <w:tcPr>
            <w:tcW w:w="2262" w:type="dxa"/>
            <w:shd w:val="clear" w:color="auto" w:fill="auto"/>
          </w:tcPr>
          <w:p w14:paraId="57DB1C76" w14:textId="63CD20EA" w:rsidR="000D3B39" w:rsidRPr="001A1951" w:rsidRDefault="000D3B39" w:rsidP="00394FD8">
            <w:pPr>
              <w:rPr>
                <w:sz w:val="24"/>
                <w:szCs w:val="24"/>
              </w:rPr>
            </w:pPr>
            <w:r w:rsidRPr="001A1951">
              <w:rPr>
                <w:sz w:val="24"/>
                <w:szCs w:val="24"/>
              </w:rPr>
              <w:t>Postconditions:</w:t>
            </w:r>
          </w:p>
        </w:tc>
        <w:tc>
          <w:tcPr>
            <w:tcW w:w="7088" w:type="dxa"/>
            <w:gridSpan w:val="2"/>
            <w:shd w:val="clear" w:color="auto" w:fill="auto"/>
          </w:tcPr>
          <w:p w14:paraId="0BDFC0A0" w14:textId="454FF4E2" w:rsidR="000D3B39" w:rsidRPr="001A1951" w:rsidRDefault="000D3B39" w:rsidP="00394FD8">
            <w:pPr>
              <w:rPr>
                <w:sz w:val="24"/>
                <w:szCs w:val="24"/>
              </w:rPr>
            </w:pPr>
            <w:r w:rsidRPr="001A1951">
              <w:rPr>
                <w:sz w:val="24"/>
                <w:szCs w:val="24"/>
              </w:rPr>
              <w:t>Proofreading requests are created.</w:t>
            </w:r>
          </w:p>
        </w:tc>
      </w:tr>
      <w:tr w:rsidR="000D3B39" w:rsidRPr="001A1951" w14:paraId="63B4BAB1" w14:textId="77777777" w:rsidTr="7F45A552">
        <w:tc>
          <w:tcPr>
            <w:tcW w:w="2262" w:type="dxa"/>
            <w:shd w:val="clear" w:color="auto" w:fill="auto"/>
          </w:tcPr>
          <w:p w14:paraId="2AA9D49B" w14:textId="69213F84" w:rsidR="000D3B39" w:rsidRPr="001A1951" w:rsidRDefault="000D3B39" w:rsidP="00394FD8">
            <w:pPr>
              <w:rPr>
                <w:sz w:val="24"/>
                <w:szCs w:val="24"/>
              </w:rPr>
            </w:pPr>
            <w:r w:rsidRPr="001A1951">
              <w:rPr>
                <w:sz w:val="24"/>
                <w:szCs w:val="24"/>
              </w:rPr>
              <w:t>Flow of Activities:</w:t>
            </w:r>
          </w:p>
        </w:tc>
        <w:tc>
          <w:tcPr>
            <w:tcW w:w="3544" w:type="dxa"/>
            <w:shd w:val="clear" w:color="auto" w:fill="auto"/>
          </w:tcPr>
          <w:p w14:paraId="504DFB60" w14:textId="65E52D47" w:rsidR="000D3B39" w:rsidRPr="001A1951" w:rsidRDefault="000D3B39" w:rsidP="00394FD8">
            <w:pPr>
              <w:ind w:left="34"/>
              <w:rPr>
                <w:sz w:val="24"/>
                <w:szCs w:val="24"/>
              </w:rPr>
            </w:pPr>
            <w:r w:rsidRPr="001A1951">
              <w:rPr>
                <w:sz w:val="24"/>
                <w:szCs w:val="24"/>
              </w:rPr>
              <w:t>Actor</w:t>
            </w:r>
          </w:p>
        </w:tc>
        <w:tc>
          <w:tcPr>
            <w:tcW w:w="3544" w:type="dxa"/>
            <w:shd w:val="clear" w:color="auto" w:fill="auto"/>
          </w:tcPr>
          <w:p w14:paraId="5AB16D23" w14:textId="490E45DF" w:rsidR="000D3B39" w:rsidRPr="001A1951" w:rsidRDefault="007B4451" w:rsidP="00394FD8">
            <w:pPr>
              <w:ind w:left="34"/>
              <w:rPr>
                <w:sz w:val="24"/>
                <w:szCs w:val="24"/>
              </w:rPr>
            </w:pPr>
            <w:r w:rsidRPr="001A1951">
              <w:rPr>
                <w:sz w:val="24"/>
                <w:szCs w:val="24"/>
              </w:rPr>
              <w:t>Flow of Activities:</w:t>
            </w:r>
          </w:p>
        </w:tc>
      </w:tr>
      <w:tr w:rsidR="000D3B39" w:rsidRPr="001A1951" w14:paraId="5157D397" w14:textId="77777777" w:rsidTr="7F45A552">
        <w:tc>
          <w:tcPr>
            <w:tcW w:w="2262" w:type="dxa"/>
            <w:shd w:val="clear" w:color="auto" w:fill="auto"/>
          </w:tcPr>
          <w:p w14:paraId="388F720E" w14:textId="77777777" w:rsidR="000D3B39" w:rsidRPr="001A1951" w:rsidRDefault="000D3B39" w:rsidP="00394FD8">
            <w:pPr>
              <w:rPr>
                <w:sz w:val="24"/>
                <w:szCs w:val="24"/>
              </w:rPr>
            </w:pPr>
            <w:r w:rsidRPr="001A1951">
              <w:rPr>
                <w:sz w:val="24"/>
                <w:szCs w:val="24"/>
              </w:rPr>
              <w:t>Flow of Activities:</w:t>
            </w:r>
          </w:p>
          <w:p w14:paraId="524A4207" w14:textId="7217513C" w:rsidR="000D3B39" w:rsidRPr="001A1951" w:rsidRDefault="000D3B39" w:rsidP="00394FD8">
            <w:pPr>
              <w:rPr>
                <w:sz w:val="24"/>
                <w:szCs w:val="24"/>
              </w:rPr>
            </w:pPr>
            <w:r w:rsidRPr="001A1951">
              <w:rPr>
                <w:sz w:val="24"/>
                <w:szCs w:val="24"/>
              </w:rPr>
              <w:t>Exception Conditions:</w:t>
            </w:r>
          </w:p>
        </w:tc>
        <w:tc>
          <w:tcPr>
            <w:tcW w:w="3544" w:type="dxa"/>
            <w:shd w:val="clear" w:color="auto" w:fill="auto"/>
          </w:tcPr>
          <w:p w14:paraId="6CB1F529" w14:textId="6706F003" w:rsidR="007B4451" w:rsidRPr="001A1951" w:rsidRDefault="007B4451" w:rsidP="007B4451">
            <w:pPr>
              <w:pStyle w:val="ListParagraph"/>
              <w:numPr>
                <w:ilvl w:val="0"/>
                <w:numId w:val="40"/>
              </w:numPr>
              <w:rPr>
                <w:sz w:val="24"/>
                <w:szCs w:val="24"/>
              </w:rPr>
            </w:pPr>
            <w:del w:id="115" w:author="Christian Viola" w:date="2024-02-19T04:03:00Z">
              <w:r w:rsidRPr="7F45A552" w:rsidDel="47BD321A">
                <w:rPr>
                  <w:sz w:val="24"/>
                  <w:szCs w:val="24"/>
                </w:rPr>
                <w:delText>Student</w:delText>
              </w:r>
            </w:del>
            <w:ins w:id="116" w:author="Christian Viola" w:date="2024-02-19T04:03:00Z">
              <w:r w:rsidR="06DD5BD8" w:rsidRPr="7F45A552">
                <w:rPr>
                  <w:sz w:val="24"/>
                  <w:szCs w:val="24"/>
                </w:rPr>
                <w:t>Students</w:t>
              </w:r>
            </w:ins>
            <w:r w:rsidR="47BD321A" w:rsidRPr="7F45A552">
              <w:rPr>
                <w:sz w:val="24"/>
                <w:szCs w:val="24"/>
              </w:rPr>
              <w:t xml:space="preserve"> create a proofreading request.</w:t>
            </w:r>
          </w:p>
          <w:p w14:paraId="02171458" w14:textId="77777777" w:rsidR="007B4451" w:rsidRPr="001A1951" w:rsidRDefault="007B4451" w:rsidP="007B4451">
            <w:pPr>
              <w:pStyle w:val="ListParagraph"/>
              <w:numPr>
                <w:ilvl w:val="0"/>
                <w:numId w:val="40"/>
              </w:numPr>
              <w:rPr>
                <w:sz w:val="24"/>
                <w:szCs w:val="24"/>
              </w:rPr>
            </w:pPr>
            <w:r>
              <w:rPr>
                <w:sz w:val="24"/>
                <w:szCs w:val="24"/>
              </w:rPr>
              <w:lastRenderedPageBreak/>
              <w:t>Student</w:t>
            </w:r>
            <w:r w:rsidRPr="001A1951">
              <w:rPr>
                <w:sz w:val="24"/>
                <w:szCs w:val="24"/>
              </w:rPr>
              <w:t xml:space="preserve"> fills out all the necessary information in the form and uploads the file in a doc format.</w:t>
            </w:r>
          </w:p>
          <w:p w14:paraId="4A741D8E" w14:textId="25056CD2" w:rsidR="007B4451" w:rsidRPr="001A1951" w:rsidRDefault="007B4451" w:rsidP="007B4451">
            <w:pPr>
              <w:pStyle w:val="ListParagraph"/>
              <w:numPr>
                <w:ilvl w:val="0"/>
                <w:numId w:val="40"/>
              </w:numPr>
              <w:rPr>
                <w:sz w:val="24"/>
                <w:szCs w:val="24"/>
              </w:rPr>
            </w:pPr>
            <w:del w:id="117" w:author="Christian Viola" w:date="2024-02-19T04:03:00Z">
              <w:r w:rsidRPr="7F45A552" w:rsidDel="47BD321A">
                <w:rPr>
                  <w:sz w:val="24"/>
                  <w:szCs w:val="24"/>
                </w:rPr>
                <w:delText>Student</w:delText>
              </w:r>
            </w:del>
            <w:ins w:id="118" w:author="Christian Viola" w:date="2024-02-19T04:03:00Z">
              <w:r w:rsidR="70116D48" w:rsidRPr="7F45A552">
                <w:rPr>
                  <w:sz w:val="24"/>
                  <w:szCs w:val="24"/>
                </w:rPr>
                <w:t>A student</w:t>
              </w:r>
            </w:ins>
            <w:r w:rsidR="47BD321A" w:rsidRPr="7F45A552">
              <w:rPr>
                <w:sz w:val="24"/>
                <w:szCs w:val="24"/>
              </w:rPr>
              <w:t xml:space="preserve"> selects the professor and executive director from the list of professors and executive directors.</w:t>
            </w:r>
          </w:p>
          <w:p w14:paraId="639EA328" w14:textId="5E8D134A" w:rsidR="007B4451" w:rsidRPr="001A1951" w:rsidRDefault="007B4451" w:rsidP="007B4451">
            <w:pPr>
              <w:pStyle w:val="ListParagraph"/>
              <w:numPr>
                <w:ilvl w:val="0"/>
                <w:numId w:val="40"/>
              </w:numPr>
              <w:rPr>
                <w:sz w:val="24"/>
                <w:szCs w:val="24"/>
              </w:rPr>
            </w:pPr>
            <w:del w:id="119" w:author="Christian Viola" w:date="2024-02-19T04:02:00Z">
              <w:r w:rsidRPr="7F45A552" w:rsidDel="47BD321A">
                <w:rPr>
                  <w:sz w:val="24"/>
                  <w:szCs w:val="24"/>
                </w:rPr>
                <w:delText>Student</w:delText>
              </w:r>
            </w:del>
            <w:ins w:id="120" w:author="Christian Viola" w:date="2024-02-19T04:02:00Z">
              <w:r w:rsidR="1ECBB386" w:rsidRPr="7F45A552">
                <w:rPr>
                  <w:sz w:val="24"/>
                  <w:szCs w:val="24"/>
                </w:rPr>
                <w:t>Students</w:t>
              </w:r>
            </w:ins>
            <w:r w:rsidR="47BD321A" w:rsidRPr="7F45A552">
              <w:rPr>
                <w:sz w:val="24"/>
                <w:szCs w:val="24"/>
              </w:rPr>
              <w:t xml:space="preserve"> submit the proofreading request form.</w:t>
            </w:r>
          </w:p>
          <w:p w14:paraId="57E62CD1" w14:textId="77777777" w:rsidR="007B4451" w:rsidRPr="001A1951" w:rsidRDefault="007B4451" w:rsidP="007B4451">
            <w:pPr>
              <w:pStyle w:val="ListParagraph"/>
              <w:numPr>
                <w:ilvl w:val="0"/>
                <w:numId w:val="40"/>
              </w:numPr>
              <w:rPr>
                <w:sz w:val="24"/>
                <w:szCs w:val="24"/>
              </w:rPr>
            </w:pPr>
            <w:r w:rsidRPr="001A1951">
              <w:rPr>
                <w:sz w:val="24"/>
                <w:szCs w:val="24"/>
              </w:rPr>
              <w:t xml:space="preserve">The selected </w:t>
            </w:r>
            <w:r>
              <w:rPr>
                <w:sz w:val="24"/>
                <w:szCs w:val="24"/>
              </w:rPr>
              <w:t>professor</w:t>
            </w:r>
            <w:r w:rsidRPr="001A1951">
              <w:rPr>
                <w:sz w:val="24"/>
                <w:szCs w:val="24"/>
              </w:rPr>
              <w:t xml:space="preserve"> reviews the proofreading request and chooses to endorse or return the proofreading request.</w:t>
            </w:r>
          </w:p>
          <w:p w14:paraId="34522E5C" w14:textId="77777777" w:rsidR="007B4451" w:rsidRPr="001A1951" w:rsidRDefault="007B4451" w:rsidP="007B4451">
            <w:pPr>
              <w:pStyle w:val="ListParagraph"/>
              <w:numPr>
                <w:ilvl w:val="0"/>
                <w:numId w:val="40"/>
              </w:numPr>
              <w:rPr>
                <w:sz w:val="24"/>
                <w:szCs w:val="24"/>
              </w:rPr>
            </w:pPr>
            <w:r w:rsidRPr="001A1951">
              <w:rPr>
                <w:sz w:val="24"/>
                <w:szCs w:val="24"/>
              </w:rPr>
              <w:t xml:space="preserve">Selected </w:t>
            </w:r>
            <w:r>
              <w:rPr>
                <w:sz w:val="24"/>
                <w:szCs w:val="24"/>
              </w:rPr>
              <w:t>executive director</w:t>
            </w:r>
            <w:r w:rsidRPr="001A1951">
              <w:rPr>
                <w:sz w:val="24"/>
                <w:szCs w:val="24"/>
              </w:rPr>
              <w:t xml:space="preserve"> approves or returns the proofreading request.</w:t>
            </w:r>
          </w:p>
          <w:p w14:paraId="4FC9507E" w14:textId="77777777" w:rsidR="007B4451" w:rsidRPr="001A1951" w:rsidRDefault="007B4451" w:rsidP="007B4451">
            <w:pPr>
              <w:pStyle w:val="ListParagraph"/>
              <w:numPr>
                <w:ilvl w:val="0"/>
                <w:numId w:val="40"/>
              </w:numPr>
              <w:rPr>
                <w:sz w:val="24"/>
                <w:szCs w:val="24"/>
              </w:rPr>
            </w:pPr>
            <w:r>
              <w:rPr>
                <w:sz w:val="24"/>
                <w:szCs w:val="24"/>
              </w:rPr>
              <w:t>English cluster head</w:t>
            </w:r>
            <w:r w:rsidRPr="001A1951">
              <w:rPr>
                <w:sz w:val="24"/>
                <w:szCs w:val="24"/>
              </w:rPr>
              <w:t xml:space="preserve"> from the English program reviews the request and assigns the proofreading task to a </w:t>
            </w:r>
            <w:r>
              <w:rPr>
                <w:sz w:val="24"/>
                <w:szCs w:val="24"/>
              </w:rPr>
              <w:t>proofreader</w:t>
            </w:r>
            <w:r w:rsidRPr="001A1951">
              <w:rPr>
                <w:sz w:val="24"/>
                <w:szCs w:val="24"/>
              </w:rPr>
              <w:t>.</w:t>
            </w:r>
          </w:p>
          <w:p w14:paraId="7921E024" w14:textId="34BFFDE0" w:rsidR="007B4451" w:rsidRPr="001A1951" w:rsidRDefault="007B4451" w:rsidP="007B4451">
            <w:pPr>
              <w:pStyle w:val="ListParagraph"/>
              <w:numPr>
                <w:ilvl w:val="0"/>
                <w:numId w:val="40"/>
              </w:numPr>
              <w:rPr>
                <w:sz w:val="24"/>
                <w:szCs w:val="24"/>
              </w:rPr>
            </w:pPr>
            <w:del w:id="121" w:author="Christian Viola" w:date="2024-02-19T04:02:00Z">
              <w:r w:rsidRPr="7F45A552" w:rsidDel="47BD321A">
                <w:rPr>
                  <w:sz w:val="24"/>
                  <w:szCs w:val="24"/>
                </w:rPr>
                <w:delText>Proofreader</w:delText>
              </w:r>
            </w:del>
            <w:ins w:id="122" w:author="Christian Viola" w:date="2024-02-19T04:02:00Z">
              <w:r w:rsidR="67C555D8" w:rsidRPr="7F45A552">
                <w:rPr>
                  <w:sz w:val="24"/>
                  <w:szCs w:val="24"/>
                </w:rPr>
                <w:t>The proofreader</w:t>
              </w:r>
            </w:ins>
            <w:r w:rsidR="47BD321A" w:rsidRPr="7F45A552">
              <w:rPr>
                <w:sz w:val="24"/>
                <w:szCs w:val="24"/>
              </w:rPr>
              <w:t xml:space="preserve"> selected for proofreading reviews the project paper and returns it with their feedback.</w:t>
            </w:r>
          </w:p>
          <w:p w14:paraId="23A0B446" w14:textId="77777777" w:rsidR="007B4451" w:rsidRPr="001A1951" w:rsidRDefault="007B4451" w:rsidP="007B4451">
            <w:pPr>
              <w:pStyle w:val="ListParagraph"/>
              <w:numPr>
                <w:ilvl w:val="0"/>
                <w:numId w:val="40"/>
              </w:numPr>
              <w:rPr>
                <w:sz w:val="24"/>
                <w:szCs w:val="24"/>
              </w:rPr>
            </w:pPr>
            <w:r>
              <w:rPr>
                <w:sz w:val="24"/>
                <w:szCs w:val="24"/>
              </w:rPr>
              <w:t>Student</w:t>
            </w:r>
            <w:r w:rsidRPr="001A1951">
              <w:rPr>
                <w:sz w:val="24"/>
                <w:szCs w:val="24"/>
              </w:rPr>
              <w:t xml:space="preserve"> submits the proofread project paper.</w:t>
            </w:r>
          </w:p>
          <w:p w14:paraId="17928D6F" w14:textId="251DBF0E" w:rsidR="000D3B39" w:rsidRPr="001A1951" w:rsidRDefault="007B4451" w:rsidP="000D3B39">
            <w:pPr>
              <w:pStyle w:val="ListParagraph"/>
              <w:numPr>
                <w:ilvl w:val="0"/>
                <w:numId w:val="40"/>
              </w:numPr>
              <w:rPr>
                <w:sz w:val="24"/>
                <w:szCs w:val="24"/>
              </w:rPr>
            </w:pPr>
            <w:del w:id="123" w:author="Christian Viola" w:date="2024-02-19T04:02:00Z">
              <w:r w:rsidRPr="7F45A552" w:rsidDel="47BD321A">
                <w:rPr>
                  <w:sz w:val="24"/>
                  <w:szCs w:val="24"/>
                </w:rPr>
                <w:delText>Proofreader</w:delText>
              </w:r>
            </w:del>
            <w:ins w:id="124" w:author="Christian Viola" w:date="2024-02-19T04:02:00Z">
              <w:r w:rsidR="2AEAD6FE" w:rsidRPr="7F45A552">
                <w:rPr>
                  <w:sz w:val="24"/>
                  <w:szCs w:val="24"/>
                </w:rPr>
                <w:t>The proofreader</w:t>
              </w:r>
            </w:ins>
            <w:r w:rsidR="7E248C01" w:rsidRPr="7F45A552">
              <w:rPr>
                <w:sz w:val="24"/>
                <w:szCs w:val="24"/>
              </w:rPr>
              <w:t xml:space="preserve"> selected for proofreading reviews the project paper and approves it.</w:t>
            </w:r>
          </w:p>
        </w:tc>
        <w:tc>
          <w:tcPr>
            <w:tcW w:w="3544" w:type="dxa"/>
            <w:shd w:val="clear" w:color="auto" w:fill="auto"/>
          </w:tcPr>
          <w:p w14:paraId="0903E161"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lastRenderedPageBreak/>
              <w:t>1.1 Display the proofreading request form. </w:t>
            </w:r>
          </w:p>
          <w:p w14:paraId="74EA0028"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lastRenderedPageBreak/>
              <w:t>4.1 Validate the request details and file format. </w:t>
            </w:r>
          </w:p>
          <w:p w14:paraId="5014E808"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4.2 Save the form contents. </w:t>
            </w:r>
          </w:p>
          <w:p w14:paraId="4D164B27"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4.3 Display a confirmation message upon successful submission. </w:t>
            </w:r>
          </w:p>
          <w:p w14:paraId="6B4E059C"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4.4 Send a notification of a new proofreading request to the selected professor.  </w:t>
            </w:r>
          </w:p>
          <w:p w14:paraId="2B3A27D6"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5.1 Display request details and content. </w:t>
            </w:r>
          </w:p>
          <w:p w14:paraId="71170173"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5.2 Update project status. </w:t>
            </w:r>
          </w:p>
          <w:p w14:paraId="1A9F8846"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5.3 Display confirmation message if approval or return is successful. </w:t>
            </w:r>
          </w:p>
          <w:p w14:paraId="753BA3B1"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5.4 Send a notification to the student and executive director. </w:t>
            </w:r>
          </w:p>
          <w:p w14:paraId="0C03BB55"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6.1 Display request details and content. </w:t>
            </w:r>
          </w:p>
          <w:p w14:paraId="06367370"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6.2 Update project status. </w:t>
            </w:r>
          </w:p>
          <w:p w14:paraId="71F75512"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6.3 Display confirmation message if approval or return is successful. </w:t>
            </w:r>
          </w:p>
          <w:p w14:paraId="38877506"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6.4 Send a notification to the student and English cluster head. </w:t>
            </w:r>
          </w:p>
          <w:p w14:paraId="3FA126CB"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7.1 Display request details and content. </w:t>
            </w:r>
          </w:p>
          <w:p w14:paraId="245A1BC1"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7.2 Update project status. </w:t>
            </w:r>
          </w:p>
          <w:p w14:paraId="2FE78512"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7.3 Display confirmation message if approval or return is successful. </w:t>
            </w:r>
          </w:p>
          <w:p w14:paraId="5FE8C1BA"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7.4 Send a notification to the student and proofreader. </w:t>
            </w:r>
          </w:p>
          <w:p w14:paraId="7F5CF3A1"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8.1 Display request details and content. </w:t>
            </w:r>
          </w:p>
          <w:p w14:paraId="2BFB5961"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8.2 Update project status. </w:t>
            </w:r>
          </w:p>
          <w:p w14:paraId="64A0BBAC"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8.3 Display confirmation message if approval or return is successful. </w:t>
            </w:r>
          </w:p>
          <w:p w14:paraId="054CA2BC"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8.4 Send a notification to the student. </w:t>
            </w:r>
          </w:p>
          <w:p w14:paraId="680BB354"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9.1 Update request status. </w:t>
            </w:r>
          </w:p>
          <w:p w14:paraId="23EB7DBA"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lastRenderedPageBreak/>
              <w:t>9.2 Display a confirmation message upon successful return. </w:t>
            </w:r>
          </w:p>
          <w:p w14:paraId="1C4304BE"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9.3 Send notification to the proofreader. </w:t>
            </w:r>
          </w:p>
          <w:p w14:paraId="52199B07"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10.1 Update project status </w:t>
            </w:r>
          </w:p>
          <w:p w14:paraId="3B5D499D" w14:textId="77777777" w:rsidR="00FC744B" w:rsidRPr="00FC744B" w:rsidRDefault="00FC744B" w:rsidP="00FC744B">
            <w:pPr>
              <w:ind w:left="585" w:hanging="420"/>
              <w:textAlignment w:val="baseline"/>
              <w:rPr>
                <w:rFonts w:ascii="Segoe UI" w:eastAsia="Times New Roman" w:hAnsi="Segoe UI" w:cs="Segoe UI"/>
                <w:sz w:val="18"/>
                <w:szCs w:val="18"/>
                <w:lang w:eastAsia="en-PH"/>
              </w:rPr>
            </w:pPr>
            <w:r w:rsidRPr="00FC744B">
              <w:rPr>
                <w:rFonts w:eastAsia="Times New Roman" w:cs="Arial"/>
                <w:sz w:val="24"/>
                <w:szCs w:val="24"/>
                <w:lang w:eastAsia="en-PH"/>
              </w:rPr>
              <w:t>10.2 Send notification to the student. </w:t>
            </w:r>
          </w:p>
          <w:p w14:paraId="2A531BA2" w14:textId="52470126" w:rsidR="000D3B39" w:rsidRPr="001A1951" w:rsidRDefault="000D3B39" w:rsidP="003A7E6E">
            <w:pPr>
              <w:rPr>
                <w:sz w:val="24"/>
                <w:szCs w:val="24"/>
              </w:rPr>
            </w:pPr>
          </w:p>
        </w:tc>
      </w:tr>
      <w:tr w:rsidR="000D3B39" w:rsidRPr="001A1951" w14:paraId="5EE4CCFB" w14:textId="77777777" w:rsidTr="7F45A552">
        <w:tc>
          <w:tcPr>
            <w:tcW w:w="2262" w:type="dxa"/>
            <w:shd w:val="clear" w:color="auto" w:fill="auto"/>
          </w:tcPr>
          <w:p w14:paraId="315D3B79" w14:textId="301E37FB" w:rsidR="000D3B39" w:rsidRPr="001A1951" w:rsidRDefault="000D3B39" w:rsidP="00394FD8">
            <w:pPr>
              <w:rPr>
                <w:sz w:val="24"/>
                <w:szCs w:val="24"/>
              </w:rPr>
            </w:pPr>
            <w:r w:rsidRPr="001A1951">
              <w:rPr>
                <w:sz w:val="24"/>
                <w:szCs w:val="24"/>
              </w:rPr>
              <w:lastRenderedPageBreak/>
              <w:t>Exception Conditions:</w:t>
            </w:r>
          </w:p>
        </w:tc>
        <w:tc>
          <w:tcPr>
            <w:tcW w:w="7088" w:type="dxa"/>
            <w:gridSpan w:val="2"/>
            <w:shd w:val="clear" w:color="auto" w:fill="auto"/>
          </w:tcPr>
          <w:p w14:paraId="165624E7" w14:textId="77777777" w:rsidR="007B4451" w:rsidRPr="001A1951" w:rsidRDefault="007B4451" w:rsidP="007B4451">
            <w:pPr>
              <w:pStyle w:val="ListParagraph"/>
              <w:numPr>
                <w:ilvl w:val="1"/>
                <w:numId w:val="41"/>
              </w:numPr>
              <w:rPr>
                <w:sz w:val="24"/>
                <w:szCs w:val="24"/>
              </w:rPr>
            </w:pPr>
            <w:r w:rsidRPr="001A1951">
              <w:rPr>
                <w:sz w:val="24"/>
                <w:szCs w:val="24"/>
              </w:rPr>
              <w:t xml:space="preserve">If the </w:t>
            </w:r>
            <w:r>
              <w:rPr>
                <w:sz w:val="24"/>
                <w:szCs w:val="24"/>
              </w:rPr>
              <w:t>student</w:t>
            </w:r>
            <w:r w:rsidRPr="001A1951">
              <w:rPr>
                <w:sz w:val="24"/>
                <w:szCs w:val="24"/>
              </w:rPr>
              <w:t xml:space="preserve"> has an existing request for the project submission, then they cannot create a new request.</w:t>
            </w:r>
          </w:p>
          <w:p w14:paraId="01D26938" w14:textId="77777777" w:rsidR="007B4451" w:rsidRPr="001A1951" w:rsidRDefault="007B4451" w:rsidP="007B4451">
            <w:pPr>
              <w:pStyle w:val="ListParagraph"/>
              <w:numPr>
                <w:ilvl w:val="1"/>
                <w:numId w:val="41"/>
              </w:numPr>
              <w:rPr>
                <w:sz w:val="24"/>
                <w:szCs w:val="24"/>
              </w:rPr>
            </w:pPr>
            <w:r w:rsidRPr="001A1951">
              <w:rPr>
                <w:sz w:val="24"/>
                <w:szCs w:val="24"/>
              </w:rPr>
              <w:t xml:space="preserve">If the </w:t>
            </w:r>
            <w:r>
              <w:rPr>
                <w:sz w:val="24"/>
                <w:szCs w:val="24"/>
              </w:rPr>
              <w:t>student</w:t>
            </w:r>
            <w:r w:rsidRPr="001A1951">
              <w:rPr>
                <w:sz w:val="24"/>
                <w:szCs w:val="24"/>
              </w:rPr>
              <w:t xml:space="preserve"> does not have an existing project submission, then they cannot create a new request.</w:t>
            </w:r>
          </w:p>
          <w:p w14:paraId="001B3EC6" w14:textId="77777777" w:rsidR="007B4451" w:rsidRPr="001A1951" w:rsidRDefault="007B4451" w:rsidP="007B4451">
            <w:pPr>
              <w:ind w:left="750" w:hanging="390"/>
              <w:rPr>
                <w:sz w:val="24"/>
                <w:szCs w:val="24"/>
              </w:rPr>
            </w:pPr>
            <w:r w:rsidRPr="001A1951">
              <w:rPr>
                <w:sz w:val="24"/>
                <w:szCs w:val="24"/>
              </w:rPr>
              <w:t xml:space="preserve">4.1 If the </w:t>
            </w:r>
            <w:r>
              <w:rPr>
                <w:sz w:val="24"/>
                <w:szCs w:val="24"/>
              </w:rPr>
              <w:t>student</w:t>
            </w:r>
            <w:r w:rsidRPr="001A1951">
              <w:rPr>
                <w:sz w:val="24"/>
                <w:szCs w:val="24"/>
              </w:rPr>
              <w:t xml:space="preserve"> attempts to submit a request with invalid data, the process will not proceed until the input is corrected.</w:t>
            </w:r>
          </w:p>
          <w:p w14:paraId="3043D29A" w14:textId="180D354C" w:rsidR="007B4451" w:rsidRPr="001A1951" w:rsidRDefault="007B4451" w:rsidP="007B4451">
            <w:pPr>
              <w:ind w:left="750" w:hanging="390"/>
              <w:rPr>
                <w:sz w:val="24"/>
                <w:szCs w:val="24"/>
              </w:rPr>
            </w:pPr>
            <w:r w:rsidRPr="001A1951">
              <w:rPr>
                <w:sz w:val="24"/>
                <w:szCs w:val="24"/>
              </w:rPr>
              <w:t xml:space="preserve">4.2 If the system encounters an issue during submission, the system will display an error message and prompt the </w:t>
            </w:r>
            <w:r>
              <w:rPr>
                <w:sz w:val="24"/>
                <w:szCs w:val="24"/>
              </w:rPr>
              <w:t>student</w:t>
            </w:r>
            <w:r w:rsidRPr="001A1951">
              <w:rPr>
                <w:sz w:val="24"/>
                <w:szCs w:val="24"/>
              </w:rPr>
              <w:t xml:space="preserve"> to retry submission</w:t>
            </w:r>
            <w:r w:rsidR="00E64590" w:rsidRPr="001A1951">
              <w:rPr>
                <w:sz w:val="24"/>
                <w:szCs w:val="24"/>
              </w:rPr>
              <w:t>.</w:t>
            </w:r>
          </w:p>
          <w:p w14:paraId="34F32FEA" w14:textId="77777777" w:rsidR="007B4451" w:rsidRPr="001A1951" w:rsidRDefault="007B4451" w:rsidP="007B4451">
            <w:pPr>
              <w:ind w:left="750" w:hanging="390"/>
              <w:rPr>
                <w:sz w:val="24"/>
                <w:szCs w:val="24"/>
              </w:rPr>
            </w:pPr>
            <w:r w:rsidRPr="001A1951">
              <w:rPr>
                <w:sz w:val="24"/>
                <w:szCs w:val="24"/>
              </w:rPr>
              <w:t xml:space="preserve">5.1 If a </w:t>
            </w:r>
            <w:r>
              <w:rPr>
                <w:sz w:val="24"/>
                <w:szCs w:val="24"/>
              </w:rPr>
              <w:t>professor</w:t>
            </w:r>
            <w:r w:rsidRPr="001A1951">
              <w:rPr>
                <w:sz w:val="24"/>
                <w:szCs w:val="24"/>
              </w:rPr>
              <w:t xml:space="preserve"> was not assigned to this request, they cannot access it.</w:t>
            </w:r>
          </w:p>
          <w:p w14:paraId="7081E2A5" w14:textId="77777777" w:rsidR="007B4451" w:rsidRPr="001A1951" w:rsidRDefault="007B4451" w:rsidP="007B4451">
            <w:pPr>
              <w:ind w:left="750" w:hanging="390"/>
              <w:rPr>
                <w:sz w:val="24"/>
                <w:szCs w:val="24"/>
              </w:rPr>
            </w:pPr>
            <w:r w:rsidRPr="001A1951">
              <w:rPr>
                <w:sz w:val="24"/>
                <w:szCs w:val="24"/>
              </w:rPr>
              <w:t xml:space="preserve">5.2 If the system encounters an issue during updating the project status, the system will display an error message and prompt the </w:t>
            </w:r>
            <w:r>
              <w:rPr>
                <w:sz w:val="24"/>
                <w:szCs w:val="24"/>
              </w:rPr>
              <w:t>professor</w:t>
            </w:r>
            <w:r w:rsidRPr="001A1951">
              <w:rPr>
                <w:sz w:val="24"/>
                <w:szCs w:val="24"/>
              </w:rPr>
              <w:t xml:space="preserve"> to retry.</w:t>
            </w:r>
          </w:p>
          <w:p w14:paraId="41E0CE73" w14:textId="066780E5" w:rsidR="007B4451" w:rsidRPr="001A1951" w:rsidRDefault="007B4451" w:rsidP="007B4451">
            <w:pPr>
              <w:ind w:left="750" w:hanging="390"/>
              <w:rPr>
                <w:sz w:val="24"/>
                <w:szCs w:val="24"/>
              </w:rPr>
            </w:pPr>
            <w:r w:rsidRPr="001A1951">
              <w:rPr>
                <w:sz w:val="24"/>
                <w:szCs w:val="24"/>
              </w:rPr>
              <w:t xml:space="preserve">6.1 If </w:t>
            </w:r>
            <w:r w:rsidR="00E64590" w:rsidRPr="001A1951">
              <w:rPr>
                <w:sz w:val="24"/>
                <w:szCs w:val="24"/>
              </w:rPr>
              <w:t>an</w:t>
            </w:r>
            <w:r w:rsidRPr="001A1951">
              <w:rPr>
                <w:sz w:val="24"/>
                <w:szCs w:val="24"/>
              </w:rPr>
              <w:t xml:space="preserve"> </w:t>
            </w:r>
            <w:r>
              <w:rPr>
                <w:sz w:val="24"/>
                <w:szCs w:val="24"/>
              </w:rPr>
              <w:t>executive director</w:t>
            </w:r>
            <w:r w:rsidRPr="001A1951">
              <w:rPr>
                <w:sz w:val="24"/>
                <w:szCs w:val="24"/>
              </w:rPr>
              <w:t xml:space="preserve"> was not assigned to this request, they cannot review it.</w:t>
            </w:r>
          </w:p>
          <w:p w14:paraId="685CEB04" w14:textId="77777777" w:rsidR="007B4451" w:rsidRPr="001A1951" w:rsidRDefault="007B4451" w:rsidP="007B4451">
            <w:pPr>
              <w:ind w:left="750" w:hanging="390"/>
              <w:rPr>
                <w:sz w:val="24"/>
                <w:szCs w:val="24"/>
              </w:rPr>
            </w:pPr>
            <w:r w:rsidRPr="001A1951">
              <w:rPr>
                <w:sz w:val="24"/>
                <w:szCs w:val="24"/>
              </w:rPr>
              <w:t xml:space="preserve">6.2 If the system encounters an issue during updating the project status, the system will display an error message and prompt the </w:t>
            </w:r>
            <w:r>
              <w:rPr>
                <w:sz w:val="24"/>
                <w:szCs w:val="24"/>
              </w:rPr>
              <w:t>executive director</w:t>
            </w:r>
            <w:r w:rsidRPr="001A1951">
              <w:rPr>
                <w:sz w:val="24"/>
                <w:szCs w:val="24"/>
              </w:rPr>
              <w:t xml:space="preserve"> to retry.</w:t>
            </w:r>
          </w:p>
          <w:p w14:paraId="4FB0DF1B" w14:textId="77777777" w:rsidR="007B4451" w:rsidRPr="001A1951" w:rsidRDefault="007B4451" w:rsidP="007B4451">
            <w:pPr>
              <w:ind w:left="750" w:hanging="390"/>
              <w:rPr>
                <w:sz w:val="24"/>
                <w:szCs w:val="24"/>
              </w:rPr>
            </w:pPr>
            <w:r w:rsidRPr="001A1951">
              <w:rPr>
                <w:sz w:val="24"/>
                <w:szCs w:val="24"/>
              </w:rPr>
              <w:t xml:space="preserve">7.1 If the system encounters an issue during updating the project status, the system will display an error message and prompt the </w:t>
            </w:r>
            <w:r>
              <w:rPr>
                <w:sz w:val="24"/>
                <w:szCs w:val="24"/>
              </w:rPr>
              <w:t>English cluster head</w:t>
            </w:r>
            <w:r w:rsidRPr="001A1951">
              <w:rPr>
                <w:sz w:val="24"/>
                <w:szCs w:val="24"/>
              </w:rPr>
              <w:t xml:space="preserve"> to retry.</w:t>
            </w:r>
          </w:p>
          <w:p w14:paraId="4F6BE2CD" w14:textId="77777777" w:rsidR="007B4451" w:rsidRPr="001A1951" w:rsidRDefault="007B4451" w:rsidP="007B4451">
            <w:pPr>
              <w:ind w:left="750" w:hanging="390"/>
              <w:rPr>
                <w:sz w:val="24"/>
                <w:szCs w:val="24"/>
              </w:rPr>
            </w:pPr>
            <w:r w:rsidRPr="001A1951">
              <w:rPr>
                <w:sz w:val="24"/>
                <w:szCs w:val="24"/>
              </w:rPr>
              <w:t xml:space="preserve">8.1 If a </w:t>
            </w:r>
            <w:r>
              <w:rPr>
                <w:sz w:val="24"/>
                <w:szCs w:val="24"/>
              </w:rPr>
              <w:t>proofreader</w:t>
            </w:r>
            <w:r w:rsidRPr="001A1951">
              <w:rPr>
                <w:sz w:val="24"/>
                <w:szCs w:val="24"/>
              </w:rPr>
              <w:t xml:space="preserve"> was not assigned, they cannot access it.</w:t>
            </w:r>
          </w:p>
          <w:p w14:paraId="78E8C410" w14:textId="77777777" w:rsidR="007B4451" w:rsidRPr="001A1951" w:rsidRDefault="007B4451" w:rsidP="007B4451">
            <w:pPr>
              <w:ind w:left="750" w:hanging="390"/>
              <w:rPr>
                <w:sz w:val="24"/>
                <w:szCs w:val="24"/>
              </w:rPr>
            </w:pPr>
            <w:r w:rsidRPr="001A1951">
              <w:rPr>
                <w:sz w:val="24"/>
                <w:szCs w:val="24"/>
              </w:rPr>
              <w:t xml:space="preserve">8.2 If the system encounters an issue during updating the project status, the system will display an error message and prompt the </w:t>
            </w:r>
            <w:r>
              <w:rPr>
                <w:sz w:val="24"/>
                <w:szCs w:val="24"/>
              </w:rPr>
              <w:t>proofreader</w:t>
            </w:r>
            <w:r w:rsidRPr="001A1951">
              <w:rPr>
                <w:sz w:val="24"/>
                <w:szCs w:val="24"/>
              </w:rPr>
              <w:t xml:space="preserve"> to retry.</w:t>
            </w:r>
          </w:p>
          <w:p w14:paraId="14B681BE" w14:textId="77777777" w:rsidR="007B4451" w:rsidRPr="001A1951" w:rsidRDefault="007B4451" w:rsidP="007B4451">
            <w:pPr>
              <w:ind w:left="750" w:hanging="390"/>
              <w:rPr>
                <w:sz w:val="24"/>
                <w:szCs w:val="24"/>
              </w:rPr>
            </w:pPr>
            <w:r w:rsidRPr="001A1951">
              <w:rPr>
                <w:sz w:val="24"/>
                <w:szCs w:val="24"/>
              </w:rPr>
              <w:t xml:space="preserve">9.1 If the system encounters an issue during updating the project status, the system will display an error message and prompt the </w:t>
            </w:r>
            <w:r>
              <w:rPr>
                <w:sz w:val="24"/>
                <w:szCs w:val="24"/>
              </w:rPr>
              <w:t>student</w:t>
            </w:r>
            <w:r w:rsidRPr="001A1951">
              <w:rPr>
                <w:sz w:val="24"/>
                <w:szCs w:val="24"/>
              </w:rPr>
              <w:t xml:space="preserve"> to retry.</w:t>
            </w:r>
          </w:p>
          <w:p w14:paraId="781F2BEB" w14:textId="389C071A" w:rsidR="000D3B39" w:rsidRPr="001A1951" w:rsidRDefault="000D3B39" w:rsidP="00394FD8">
            <w:pPr>
              <w:ind w:left="750" w:hanging="390"/>
              <w:rPr>
                <w:sz w:val="24"/>
                <w:szCs w:val="24"/>
              </w:rPr>
            </w:pPr>
            <w:r w:rsidRPr="001A1951">
              <w:rPr>
                <w:sz w:val="24"/>
                <w:szCs w:val="24"/>
              </w:rPr>
              <w:t xml:space="preserve">10.1 If the system encounters an issue during updating the project status, the system will display an error message and prompt the </w:t>
            </w:r>
            <w:r w:rsidR="007B4451">
              <w:rPr>
                <w:sz w:val="24"/>
                <w:szCs w:val="24"/>
              </w:rPr>
              <w:t>proofreader</w:t>
            </w:r>
            <w:r w:rsidRPr="001A1951">
              <w:rPr>
                <w:sz w:val="24"/>
                <w:szCs w:val="24"/>
              </w:rPr>
              <w:t xml:space="preserve"> to retry.</w:t>
            </w:r>
          </w:p>
        </w:tc>
      </w:tr>
    </w:tbl>
    <w:p w14:paraId="0A98A7B5" w14:textId="77777777" w:rsidR="000D3B39" w:rsidRPr="001A1951" w:rsidRDefault="000D3B39" w:rsidP="000D3B39">
      <w:pPr>
        <w:pStyle w:val="Figures"/>
        <w:jc w:val="center"/>
        <w:rPr>
          <w:sz w:val="24"/>
          <w:szCs w:val="24"/>
        </w:rPr>
      </w:pPr>
    </w:p>
    <w:p w14:paraId="1D667B29" w14:textId="77777777" w:rsidR="000D3B39" w:rsidRPr="001A1951" w:rsidRDefault="000D3B39" w:rsidP="000D3B39">
      <w:pPr>
        <w:pStyle w:val="Figures"/>
        <w:jc w:val="center"/>
        <w:rPr>
          <w:sz w:val="24"/>
          <w:szCs w:val="24"/>
        </w:rPr>
      </w:pPr>
      <w:bookmarkStart w:id="125" w:name="_Toc156213889"/>
      <w:r w:rsidRPr="001A1951">
        <w:rPr>
          <w:sz w:val="24"/>
          <w:szCs w:val="24"/>
        </w:rPr>
        <w:t xml:space="preserve">Table </w:t>
      </w:r>
      <w:r w:rsidRPr="001A1951">
        <w:rPr>
          <w:sz w:val="24"/>
          <w:szCs w:val="24"/>
        </w:rPr>
        <w:fldChar w:fldCharType="begin"/>
      </w:r>
      <w:r w:rsidRPr="001A1951">
        <w:rPr>
          <w:sz w:val="24"/>
          <w:szCs w:val="24"/>
        </w:rPr>
        <w:instrText xml:space="preserve"> SEQ Table \* ARABIC </w:instrText>
      </w:r>
      <w:r w:rsidRPr="001A1951">
        <w:rPr>
          <w:sz w:val="24"/>
          <w:szCs w:val="24"/>
        </w:rPr>
        <w:fldChar w:fldCharType="separate"/>
      </w:r>
      <w:r w:rsidRPr="001A1951">
        <w:rPr>
          <w:sz w:val="24"/>
          <w:szCs w:val="24"/>
        </w:rPr>
        <w:t>8</w:t>
      </w:r>
      <w:r w:rsidRPr="001A1951">
        <w:rPr>
          <w:sz w:val="24"/>
          <w:szCs w:val="24"/>
        </w:rPr>
        <w:fldChar w:fldCharType="end"/>
      </w:r>
      <w:r w:rsidRPr="001A1951">
        <w:rPr>
          <w:sz w:val="24"/>
          <w:szCs w:val="24"/>
        </w:rPr>
        <w:t xml:space="preserve"> Use Case Full Description Manage Proofreading Request</w:t>
      </w:r>
      <w:bookmarkEnd w:id="125"/>
    </w:p>
    <w:p w14:paraId="7F8F9467" w14:textId="77777777" w:rsidR="000D3B39" w:rsidRPr="001A1951" w:rsidRDefault="000D3B39" w:rsidP="000D3B39">
      <w:pPr>
        <w:rPr>
          <w:sz w:val="24"/>
          <w:szCs w:val="24"/>
        </w:rPr>
      </w:pPr>
    </w:p>
    <w:tbl>
      <w:tblPr>
        <w:tblStyle w:val="TableGrid1"/>
        <w:tblW w:w="0" w:type="auto"/>
        <w:tblLook w:val="04A0" w:firstRow="1" w:lastRow="0" w:firstColumn="1" w:lastColumn="0" w:noHBand="0" w:noVBand="1"/>
      </w:tblPr>
      <w:tblGrid>
        <w:gridCol w:w="2263"/>
        <w:gridCol w:w="3544"/>
        <w:gridCol w:w="3543"/>
      </w:tblGrid>
      <w:tr w:rsidR="000D3B39" w:rsidRPr="001A1951" w14:paraId="3AE89BBD" w14:textId="77777777" w:rsidTr="7F45A552">
        <w:trPr>
          <w:trHeight w:val="300"/>
        </w:trPr>
        <w:tc>
          <w:tcPr>
            <w:tcW w:w="2263" w:type="dxa"/>
            <w:shd w:val="clear" w:color="auto" w:fill="auto"/>
          </w:tcPr>
          <w:p w14:paraId="423D42AE" w14:textId="6422E109" w:rsidR="000D3B39" w:rsidRPr="001A1951" w:rsidRDefault="000D3B39" w:rsidP="00394FD8">
            <w:pPr>
              <w:rPr>
                <w:sz w:val="24"/>
                <w:szCs w:val="24"/>
              </w:rPr>
            </w:pPr>
            <w:r w:rsidRPr="001A1951">
              <w:rPr>
                <w:sz w:val="24"/>
                <w:szCs w:val="24"/>
              </w:rPr>
              <w:t>Use Case Name:</w:t>
            </w:r>
          </w:p>
        </w:tc>
        <w:tc>
          <w:tcPr>
            <w:tcW w:w="7087" w:type="dxa"/>
            <w:gridSpan w:val="2"/>
            <w:shd w:val="clear" w:color="auto" w:fill="auto"/>
          </w:tcPr>
          <w:p w14:paraId="4333F270" w14:textId="4AB283AD" w:rsidR="000D3B39" w:rsidRPr="001A1951" w:rsidRDefault="000D3B39" w:rsidP="00394FD8">
            <w:pPr>
              <w:rPr>
                <w:sz w:val="24"/>
                <w:szCs w:val="24"/>
              </w:rPr>
            </w:pPr>
            <w:r w:rsidRPr="001A1951">
              <w:rPr>
                <w:sz w:val="24"/>
                <w:szCs w:val="24"/>
              </w:rPr>
              <w:t>Access system</w:t>
            </w:r>
          </w:p>
        </w:tc>
      </w:tr>
      <w:tr w:rsidR="000D3B39" w:rsidRPr="001A1951" w14:paraId="6F4A0B65" w14:textId="77777777" w:rsidTr="7F45A552">
        <w:trPr>
          <w:trHeight w:val="300"/>
        </w:trPr>
        <w:tc>
          <w:tcPr>
            <w:tcW w:w="2263" w:type="dxa"/>
            <w:shd w:val="clear" w:color="auto" w:fill="auto"/>
          </w:tcPr>
          <w:p w14:paraId="08AB6E77" w14:textId="6AB9F57E" w:rsidR="000D3B39" w:rsidRPr="001A1951" w:rsidRDefault="000D3B39" w:rsidP="00394FD8">
            <w:pPr>
              <w:rPr>
                <w:sz w:val="24"/>
                <w:szCs w:val="24"/>
              </w:rPr>
            </w:pPr>
            <w:r w:rsidRPr="001A1951">
              <w:rPr>
                <w:sz w:val="24"/>
                <w:szCs w:val="24"/>
              </w:rPr>
              <w:t>Scenario:</w:t>
            </w:r>
          </w:p>
        </w:tc>
        <w:tc>
          <w:tcPr>
            <w:tcW w:w="7087" w:type="dxa"/>
            <w:gridSpan w:val="2"/>
            <w:shd w:val="clear" w:color="auto" w:fill="auto"/>
          </w:tcPr>
          <w:p w14:paraId="33B985AD" w14:textId="0D387A3C" w:rsidR="000D3B39" w:rsidRPr="001A1951" w:rsidRDefault="000D3B39" w:rsidP="00394FD8">
            <w:pPr>
              <w:rPr>
                <w:sz w:val="24"/>
                <w:szCs w:val="24"/>
              </w:rPr>
            </w:pPr>
            <w:r w:rsidRPr="001A1951">
              <w:rPr>
                <w:sz w:val="24"/>
                <w:szCs w:val="24"/>
              </w:rPr>
              <w:t>Log into the system</w:t>
            </w:r>
          </w:p>
        </w:tc>
      </w:tr>
      <w:tr w:rsidR="000D3B39" w:rsidRPr="001A1951" w14:paraId="0E539087" w14:textId="77777777" w:rsidTr="7F45A552">
        <w:trPr>
          <w:trHeight w:val="300"/>
        </w:trPr>
        <w:tc>
          <w:tcPr>
            <w:tcW w:w="2263" w:type="dxa"/>
            <w:shd w:val="clear" w:color="auto" w:fill="auto"/>
          </w:tcPr>
          <w:p w14:paraId="06A421D3" w14:textId="4551D2F6" w:rsidR="000D3B39" w:rsidRPr="001A1951" w:rsidRDefault="000D3B39" w:rsidP="00394FD8">
            <w:pPr>
              <w:rPr>
                <w:sz w:val="24"/>
                <w:szCs w:val="24"/>
              </w:rPr>
            </w:pPr>
            <w:r w:rsidRPr="001A1951">
              <w:rPr>
                <w:sz w:val="24"/>
                <w:szCs w:val="24"/>
              </w:rPr>
              <w:t>Triggering Event:</w:t>
            </w:r>
          </w:p>
        </w:tc>
        <w:tc>
          <w:tcPr>
            <w:tcW w:w="7087" w:type="dxa"/>
            <w:gridSpan w:val="2"/>
            <w:shd w:val="clear" w:color="auto" w:fill="auto"/>
          </w:tcPr>
          <w:p w14:paraId="61B24024" w14:textId="611A59FA" w:rsidR="000D3B39" w:rsidRPr="001A1951" w:rsidRDefault="000D3B39" w:rsidP="00394FD8">
            <w:pPr>
              <w:rPr>
                <w:sz w:val="24"/>
                <w:szCs w:val="24"/>
              </w:rPr>
            </w:pPr>
            <w:r w:rsidRPr="001A1951">
              <w:rPr>
                <w:sz w:val="24"/>
                <w:szCs w:val="24"/>
              </w:rPr>
              <w:t>System is accessed</w:t>
            </w:r>
          </w:p>
        </w:tc>
      </w:tr>
      <w:tr w:rsidR="000D3B39" w:rsidRPr="001A1951" w14:paraId="5B152D44" w14:textId="77777777" w:rsidTr="7F45A552">
        <w:trPr>
          <w:trHeight w:val="300"/>
        </w:trPr>
        <w:tc>
          <w:tcPr>
            <w:tcW w:w="2263" w:type="dxa"/>
            <w:shd w:val="clear" w:color="auto" w:fill="auto"/>
          </w:tcPr>
          <w:p w14:paraId="0CF712F7" w14:textId="77777777" w:rsidR="000D3B39" w:rsidRPr="001A1951" w:rsidRDefault="000D3B39" w:rsidP="00394FD8">
            <w:pPr>
              <w:rPr>
                <w:sz w:val="24"/>
                <w:szCs w:val="24"/>
              </w:rPr>
            </w:pPr>
            <w:r w:rsidRPr="001A1951">
              <w:rPr>
                <w:sz w:val="24"/>
                <w:szCs w:val="24"/>
              </w:rPr>
              <w:t>Brief</w:t>
            </w:r>
          </w:p>
          <w:p w14:paraId="3D0EE6B1" w14:textId="7D9F50F0" w:rsidR="000D3B39" w:rsidRPr="001A1951" w:rsidRDefault="000D3B39" w:rsidP="00394FD8">
            <w:pPr>
              <w:rPr>
                <w:sz w:val="24"/>
                <w:szCs w:val="24"/>
              </w:rPr>
            </w:pPr>
            <w:r w:rsidRPr="001A1951">
              <w:rPr>
                <w:sz w:val="24"/>
                <w:szCs w:val="24"/>
              </w:rPr>
              <w:t>Description:</w:t>
            </w:r>
          </w:p>
        </w:tc>
        <w:tc>
          <w:tcPr>
            <w:tcW w:w="7087" w:type="dxa"/>
            <w:gridSpan w:val="2"/>
            <w:shd w:val="clear" w:color="auto" w:fill="auto"/>
          </w:tcPr>
          <w:p w14:paraId="7FB4EDD6" w14:textId="3050BD87" w:rsidR="000D3B39" w:rsidRPr="001A1951" w:rsidRDefault="000D3B39" w:rsidP="00394FD8">
            <w:pPr>
              <w:rPr>
                <w:sz w:val="24"/>
                <w:szCs w:val="24"/>
              </w:rPr>
            </w:pPr>
            <w:r w:rsidRPr="001A1951">
              <w:rPr>
                <w:sz w:val="24"/>
                <w:szCs w:val="24"/>
              </w:rPr>
              <w:t xml:space="preserve">When a </w:t>
            </w:r>
            <w:r w:rsidR="007B4451">
              <w:rPr>
                <w:sz w:val="24"/>
                <w:szCs w:val="24"/>
              </w:rPr>
              <w:t>student</w:t>
            </w:r>
            <w:r w:rsidR="007B4451" w:rsidRPr="001A1951">
              <w:rPr>
                <w:sz w:val="24"/>
                <w:szCs w:val="24"/>
              </w:rPr>
              <w:t xml:space="preserve">, </w:t>
            </w:r>
            <w:r w:rsidR="007B4451">
              <w:rPr>
                <w:sz w:val="24"/>
                <w:szCs w:val="24"/>
              </w:rPr>
              <w:t>professor, proofreader</w:t>
            </w:r>
            <w:r w:rsidR="007B4451" w:rsidRPr="001A1951">
              <w:rPr>
                <w:sz w:val="24"/>
                <w:szCs w:val="24"/>
              </w:rPr>
              <w:t xml:space="preserve">, </w:t>
            </w:r>
            <w:r w:rsidR="007B4451">
              <w:rPr>
                <w:sz w:val="24"/>
                <w:szCs w:val="24"/>
              </w:rPr>
              <w:t>executive director, English cluster head</w:t>
            </w:r>
            <w:r w:rsidR="007B4451" w:rsidRPr="001A1951">
              <w:rPr>
                <w:sz w:val="24"/>
                <w:szCs w:val="24"/>
              </w:rPr>
              <w:t xml:space="preserve">, </w:t>
            </w:r>
            <w:r w:rsidR="007B4451">
              <w:rPr>
                <w:sz w:val="24"/>
                <w:szCs w:val="24"/>
              </w:rPr>
              <w:t>librarian</w:t>
            </w:r>
            <w:r w:rsidR="007B4451" w:rsidRPr="001A1951">
              <w:rPr>
                <w:sz w:val="24"/>
                <w:szCs w:val="24"/>
              </w:rPr>
              <w:t>, or</w:t>
            </w:r>
            <w:r w:rsidRPr="001A1951">
              <w:rPr>
                <w:sz w:val="24"/>
                <w:szCs w:val="24"/>
              </w:rPr>
              <w:t xml:space="preserve"> admin logs into the system using their APC account.</w:t>
            </w:r>
          </w:p>
        </w:tc>
      </w:tr>
      <w:tr w:rsidR="000D3B39" w:rsidRPr="001A1951" w14:paraId="2764AC65" w14:textId="77777777" w:rsidTr="7F45A552">
        <w:trPr>
          <w:trHeight w:val="300"/>
        </w:trPr>
        <w:tc>
          <w:tcPr>
            <w:tcW w:w="2263" w:type="dxa"/>
            <w:shd w:val="clear" w:color="auto" w:fill="auto"/>
          </w:tcPr>
          <w:p w14:paraId="567673BA" w14:textId="6BA58974" w:rsidR="000D3B39" w:rsidRPr="001A1951" w:rsidRDefault="000D3B39" w:rsidP="00394FD8">
            <w:pPr>
              <w:rPr>
                <w:sz w:val="24"/>
                <w:szCs w:val="24"/>
              </w:rPr>
            </w:pPr>
            <w:r w:rsidRPr="001A1951">
              <w:rPr>
                <w:sz w:val="24"/>
                <w:szCs w:val="24"/>
              </w:rPr>
              <w:t>Actors:</w:t>
            </w:r>
          </w:p>
        </w:tc>
        <w:tc>
          <w:tcPr>
            <w:tcW w:w="7087" w:type="dxa"/>
            <w:gridSpan w:val="2"/>
            <w:shd w:val="clear" w:color="auto" w:fill="auto"/>
          </w:tcPr>
          <w:p w14:paraId="1942813C" w14:textId="68EA16DB" w:rsidR="000D3B39" w:rsidRPr="001A1951" w:rsidRDefault="007B4451" w:rsidP="00394FD8">
            <w:pPr>
              <w:rPr>
                <w:sz w:val="24"/>
                <w:szCs w:val="24"/>
              </w:rPr>
            </w:pPr>
            <w:r>
              <w:rPr>
                <w:sz w:val="24"/>
                <w:szCs w:val="24"/>
              </w:rPr>
              <w:t>Student</w:t>
            </w:r>
            <w:r w:rsidRPr="001A1951">
              <w:rPr>
                <w:sz w:val="24"/>
                <w:szCs w:val="24"/>
              </w:rPr>
              <w:t xml:space="preserve">, </w:t>
            </w:r>
            <w:r>
              <w:rPr>
                <w:sz w:val="24"/>
                <w:szCs w:val="24"/>
              </w:rPr>
              <w:t>professor, proofreader</w:t>
            </w:r>
            <w:r w:rsidRPr="001A1951">
              <w:rPr>
                <w:sz w:val="24"/>
                <w:szCs w:val="24"/>
              </w:rPr>
              <w:t xml:space="preserve">, </w:t>
            </w:r>
            <w:r>
              <w:rPr>
                <w:sz w:val="24"/>
                <w:szCs w:val="24"/>
              </w:rPr>
              <w:t>executive director, English cluster head</w:t>
            </w:r>
            <w:r w:rsidRPr="001A1951">
              <w:rPr>
                <w:sz w:val="24"/>
                <w:szCs w:val="24"/>
              </w:rPr>
              <w:t xml:space="preserve">, </w:t>
            </w:r>
            <w:r>
              <w:rPr>
                <w:sz w:val="24"/>
                <w:szCs w:val="24"/>
              </w:rPr>
              <w:t>librarian</w:t>
            </w:r>
            <w:r w:rsidRPr="001A1951">
              <w:rPr>
                <w:sz w:val="24"/>
                <w:szCs w:val="24"/>
              </w:rPr>
              <w:t xml:space="preserve">, </w:t>
            </w:r>
            <w:r>
              <w:rPr>
                <w:sz w:val="24"/>
                <w:szCs w:val="24"/>
              </w:rPr>
              <w:t>admin</w:t>
            </w:r>
          </w:p>
        </w:tc>
      </w:tr>
      <w:tr w:rsidR="000D3B39" w:rsidRPr="001A1951" w14:paraId="63D2A47A" w14:textId="77777777" w:rsidTr="7F45A552">
        <w:trPr>
          <w:trHeight w:val="300"/>
        </w:trPr>
        <w:tc>
          <w:tcPr>
            <w:tcW w:w="2263" w:type="dxa"/>
            <w:shd w:val="clear" w:color="auto" w:fill="auto"/>
          </w:tcPr>
          <w:p w14:paraId="5C36711C" w14:textId="60D9004C" w:rsidR="000D3B39" w:rsidRPr="001A1951" w:rsidRDefault="000D3B39" w:rsidP="00394FD8">
            <w:pPr>
              <w:rPr>
                <w:sz w:val="24"/>
                <w:szCs w:val="24"/>
              </w:rPr>
            </w:pPr>
            <w:r w:rsidRPr="001A1951">
              <w:rPr>
                <w:sz w:val="24"/>
                <w:szCs w:val="24"/>
              </w:rPr>
              <w:t>Related Use Cases:</w:t>
            </w:r>
          </w:p>
        </w:tc>
        <w:tc>
          <w:tcPr>
            <w:tcW w:w="7087" w:type="dxa"/>
            <w:gridSpan w:val="2"/>
            <w:shd w:val="clear" w:color="auto" w:fill="auto"/>
          </w:tcPr>
          <w:p w14:paraId="2F9E37E2" w14:textId="50743BBC" w:rsidR="000D3B39" w:rsidRPr="001A1951" w:rsidRDefault="000D3B39" w:rsidP="00394FD8">
            <w:pPr>
              <w:rPr>
                <w:sz w:val="24"/>
                <w:szCs w:val="24"/>
              </w:rPr>
            </w:pPr>
            <w:r w:rsidRPr="001A1951">
              <w:rPr>
                <w:sz w:val="24"/>
                <w:szCs w:val="24"/>
              </w:rPr>
              <w:t>Manage User</w:t>
            </w:r>
          </w:p>
        </w:tc>
      </w:tr>
      <w:tr w:rsidR="000D3B39" w:rsidRPr="001A1951" w14:paraId="03486704" w14:textId="77777777" w:rsidTr="7F45A552">
        <w:trPr>
          <w:trHeight w:val="300"/>
        </w:trPr>
        <w:tc>
          <w:tcPr>
            <w:tcW w:w="2263" w:type="dxa"/>
            <w:shd w:val="clear" w:color="auto" w:fill="auto"/>
          </w:tcPr>
          <w:p w14:paraId="22FCD22F" w14:textId="10F082E8" w:rsidR="000D3B39" w:rsidRPr="001A1951" w:rsidRDefault="000D3B39" w:rsidP="00394FD8">
            <w:pPr>
              <w:rPr>
                <w:sz w:val="24"/>
                <w:szCs w:val="24"/>
              </w:rPr>
            </w:pPr>
            <w:r w:rsidRPr="001A1951">
              <w:rPr>
                <w:sz w:val="24"/>
                <w:szCs w:val="24"/>
              </w:rPr>
              <w:t>Stakeholders:</w:t>
            </w:r>
          </w:p>
        </w:tc>
        <w:tc>
          <w:tcPr>
            <w:tcW w:w="7087" w:type="dxa"/>
            <w:gridSpan w:val="2"/>
            <w:shd w:val="clear" w:color="auto" w:fill="auto"/>
          </w:tcPr>
          <w:p w14:paraId="61A2F3FE" w14:textId="77777777" w:rsidR="007B4451" w:rsidRPr="001A1951" w:rsidRDefault="007B4451" w:rsidP="007B4451">
            <w:pPr>
              <w:spacing w:line="259" w:lineRule="auto"/>
              <w:rPr>
                <w:sz w:val="24"/>
                <w:szCs w:val="24"/>
              </w:rPr>
            </w:pPr>
            <w:r>
              <w:rPr>
                <w:sz w:val="24"/>
                <w:szCs w:val="24"/>
              </w:rPr>
              <w:t>Student</w:t>
            </w:r>
            <w:r w:rsidRPr="001A1951">
              <w:rPr>
                <w:sz w:val="24"/>
                <w:szCs w:val="24"/>
              </w:rPr>
              <w:t>: to submit their project.</w:t>
            </w:r>
          </w:p>
          <w:p w14:paraId="43773E9A" w14:textId="77777777" w:rsidR="000D3B39" w:rsidRPr="001A1951" w:rsidRDefault="007B4451" w:rsidP="00394FD8">
            <w:pPr>
              <w:spacing w:line="259" w:lineRule="auto"/>
              <w:rPr>
                <w:sz w:val="24"/>
                <w:szCs w:val="24"/>
              </w:rPr>
            </w:pPr>
            <w:r>
              <w:rPr>
                <w:sz w:val="24"/>
                <w:szCs w:val="24"/>
              </w:rPr>
              <w:t>Professor</w:t>
            </w:r>
            <w:r w:rsidR="000D3B39" w:rsidRPr="001A1951">
              <w:rPr>
                <w:sz w:val="24"/>
                <w:szCs w:val="24"/>
              </w:rPr>
              <w:t xml:space="preserve">: to check on their students’ </w:t>
            </w:r>
            <w:proofErr w:type="gramStart"/>
            <w:r w:rsidR="000D3B39" w:rsidRPr="001A1951">
              <w:rPr>
                <w:sz w:val="24"/>
                <w:szCs w:val="24"/>
              </w:rPr>
              <w:t>works;</w:t>
            </w:r>
            <w:proofErr w:type="gramEnd"/>
          </w:p>
          <w:p w14:paraId="50A95FED" w14:textId="77777777" w:rsidR="000D3B39" w:rsidRPr="001A1951" w:rsidRDefault="000D3B39" w:rsidP="007B4451">
            <w:pPr>
              <w:spacing w:line="259" w:lineRule="auto"/>
              <w:rPr>
                <w:sz w:val="24"/>
                <w:szCs w:val="24"/>
              </w:rPr>
            </w:pPr>
            <w:r w:rsidRPr="001A1951">
              <w:rPr>
                <w:sz w:val="24"/>
                <w:szCs w:val="24"/>
              </w:rPr>
              <w:t>to provide feedback and corrections to maintain the quality of projects.</w:t>
            </w:r>
          </w:p>
          <w:p w14:paraId="0CD1F9F7" w14:textId="77777777" w:rsidR="007B4451" w:rsidRPr="001A1951" w:rsidRDefault="007B4451" w:rsidP="007B4451">
            <w:pPr>
              <w:spacing w:line="259" w:lineRule="auto"/>
              <w:rPr>
                <w:sz w:val="24"/>
                <w:szCs w:val="24"/>
              </w:rPr>
            </w:pPr>
            <w:r>
              <w:rPr>
                <w:sz w:val="24"/>
                <w:szCs w:val="24"/>
              </w:rPr>
              <w:t>Proofreader: to proofread the papers.</w:t>
            </w:r>
          </w:p>
          <w:p w14:paraId="6E6F3DA9" w14:textId="77777777" w:rsidR="007B4451" w:rsidRDefault="007B4451" w:rsidP="007B4451">
            <w:pPr>
              <w:rPr>
                <w:sz w:val="24"/>
                <w:szCs w:val="24"/>
              </w:rPr>
            </w:pPr>
            <w:r>
              <w:rPr>
                <w:sz w:val="24"/>
                <w:szCs w:val="24"/>
              </w:rPr>
              <w:t>PBL head:</w:t>
            </w:r>
            <w:r w:rsidRPr="001A1951">
              <w:rPr>
                <w:sz w:val="24"/>
                <w:szCs w:val="24"/>
              </w:rPr>
              <w:t xml:space="preserve"> </w:t>
            </w:r>
            <w:r>
              <w:rPr>
                <w:sz w:val="24"/>
                <w:szCs w:val="24"/>
              </w:rPr>
              <w:t xml:space="preserve">to </w:t>
            </w:r>
            <w:r w:rsidRPr="001A1951">
              <w:rPr>
                <w:sz w:val="24"/>
                <w:szCs w:val="24"/>
              </w:rPr>
              <w:t>track the progress and performance of students in PBL.</w:t>
            </w:r>
          </w:p>
          <w:p w14:paraId="3C9D80CB" w14:textId="77777777" w:rsidR="007B4451" w:rsidRDefault="007B4451" w:rsidP="007B4451">
            <w:pPr>
              <w:rPr>
                <w:sz w:val="24"/>
                <w:szCs w:val="24"/>
              </w:rPr>
            </w:pPr>
            <w:r>
              <w:rPr>
                <w:sz w:val="24"/>
                <w:szCs w:val="24"/>
              </w:rPr>
              <w:t>Executive director: to approve proofreading requests and check the students’ performance.</w:t>
            </w:r>
          </w:p>
          <w:p w14:paraId="0162C417" w14:textId="77777777" w:rsidR="007B4451" w:rsidRPr="001A1951" w:rsidRDefault="007B4451" w:rsidP="007B4451">
            <w:pPr>
              <w:rPr>
                <w:sz w:val="24"/>
                <w:szCs w:val="24"/>
              </w:rPr>
            </w:pPr>
            <w:r>
              <w:rPr>
                <w:sz w:val="24"/>
                <w:szCs w:val="24"/>
              </w:rPr>
              <w:t>English cluster head: to assign tasks to proofreaders.</w:t>
            </w:r>
          </w:p>
          <w:p w14:paraId="45095FC0" w14:textId="77777777" w:rsidR="007B4451" w:rsidRPr="001A1951" w:rsidRDefault="007B4451" w:rsidP="007B4451">
            <w:pPr>
              <w:spacing w:line="259" w:lineRule="auto"/>
              <w:rPr>
                <w:sz w:val="24"/>
                <w:szCs w:val="24"/>
              </w:rPr>
            </w:pPr>
            <w:r>
              <w:rPr>
                <w:sz w:val="24"/>
                <w:szCs w:val="24"/>
              </w:rPr>
              <w:t>Librarian</w:t>
            </w:r>
            <w:r w:rsidRPr="001A1951">
              <w:rPr>
                <w:sz w:val="24"/>
                <w:szCs w:val="24"/>
              </w:rPr>
              <w:t>: to publish the approved projects on the library system.</w:t>
            </w:r>
          </w:p>
          <w:p w14:paraId="0A1FDC05" w14:textId="13AB27D7" w:rsidR="000D3B39" w:rsidRPr="001A1951" w:rsidRDefault="007B4451" w:rsidP="00394FD8">
            <w:pPr>
              <w:spacing w:line="259" w:lineRule="auto"/>
              <w:rPr>
                <w:sz w:val="24"/>
                <w:szCs w:val="24"/>
              </w:rPr>
            </w:pPr>
            <w:r>
              <w:rPr>
                <w:sz w:val="24"/>
                <w:szCs w:val="24"/>
              </w:rPr>
              <w:t>Admin</w:t>
            </w:r>
            <w:r w:rsidR="000D3B39" w:rsidRPr="001A1951">
              <w:rPr>
                <w:sz w:val="24"/>
                <w:szCs w:val="24"/>
              </w:rPr>
              <w:t>: to manage system and ensure its functionality.</w:t>
            </w:r>
          </w:p>
        </w:tc>
      </w:tr>
      <w:tr w:rsidR="000D3B39" w:rsidRPr="001A1951" w14:paraId="538F0BF1" w14:textId="77777777" w:rsidTr="7F45A552">
        <w:trPr>
          <w:trHeight w:val="300"/>
        </w:trPr>
        <w:tc>
          <w:tcPr>
            <w:tcW w:w="2263" w:type="dxa"/>
            <w:shd w:val="clear" w:color="auto" w:fill="auto"/>
          </w:tcPr>
          <w:p w14:paraId="0BA4A49A" w14:textId="0A5DF0FF" w:rsidR="000D3B39" w:rsidRPr="001A1951" w:rsidRDefault="000D3B39" w:rsidP="00394FD8">
            <w:pPr>
              <w:rPr>
                <w:sz w:val="24"/>
                <w:szCs w:val="24"/>
              </w:rPr>
            </w:pPr>
            <w:r w:rsidRPr="001A1951">
              <w:rPr>
                <w:sz w:val="24"/>
                <w:szCs w:val="24"/>
              </w:rPr>
              <w:t>Preconditions:</w:t>
            </w:r>
          </w:p>
        </w:tc>
        <w:tc>
          <w:tcPr>
            <w:tcW w:w="7087" w:type="dxa"/>
            <w:gridSpan w:val="2"/>
            <w:shd w:val="clear" w:color="auto" w:fill="auto"/>
          </w:tcPr>
          <w:p w14:paraId="464B5880" w14:textId="18ED1FD5" w:rsidR="000D3B39" w:rsidRPr="001A1951" w:rsidRDefault="000D3B39" w:rsidP="00394FD8">
            <w:pPr>
              <w:tabs>
                <w:tab w:val="left" w:pos="916"/>
              </w:tabs>
              <w:rPr>
                <w:sz w:val="24"/>
                <w:szCs w:val="24"/>
              </w:rPr>
            </w:pPr>
            <w:r w:rsidRPr="001A1951">
              <w:rPr>
                <w:sz w:val="24"/>
                <w:szCs w:val="24"/>
              </w:rPr>
              <w:t>User has an APC account.</w:t>
            </w:r>
          </w:p>
        </w:tc>
      </w:tr>
      <w:tr w:rsidR="000D3B39" w:rsidRPr="001A1951" w14:paraId="70E843EB" w14:textId="77777777" w:rsidTr="7F45A552">
        <w:trPr>
          <w:trHeight w:val="300"/>
        </w:trPr>
        <w:tc>
          <w:tcPr>
            <w:tcW w:w="2263" w:type="dxa"/>
            <w:shd w:val="clear" w:color="auto" w:fill="auto"/>
          </w:tcPr>
          <w:p w14:paraId="31CA0B39" w14:textId="5CE1A07D" w:rsidR="000D3B39" w:rsidRPr="001A1951" w:rsidRDefault="000D3B39" w:rsidP="00394FD8">
            <w:pPr>
              <w:rPr>
                <w:sz w:val="24"/>
                <w:szCs w:val="24"/>
              </w:rPr>
            </w:pPr>
            <w:r w:rsidRPr="001A1951">
              <w:rPr>
                <w:sz w:val="24"/>
                <w:szCs w:val="24"/>
              </w:rPr>
              <w:t>Postconditions:</w:t>
            </w:r>
          </w:p>
        </w:tc>
        <w:tc>
          <w:tcPr>
            <w:tcW w:w="7087" w:type="dxa"/>
            <w:gridSpan w:val="2"/>
            <w:shd w:val="clear" w:color="auto" w:fill="auto"/>
          </w:tcPr>
          <w:p w14:paraId="071F1C7A" w14:textId="227356A3" w:rsidR="000D3B39" w:rsidRPr="001A1951" w:rsidRDefault="000D3B39" w:rsidP="00394FD8">
            <w:pPr>
              <w:ind w:left="34"/>
              <w:rPr>
                <w:sz w:val="24"/>
                <w:szCs w:val="24"/>
              </w:rPr>
            </w:pPr>
            <w:del w:id="126" w:author="Christian Viola" w:date="2024-02-19T04:02:00Z">
              <w:r w:rsidRPr="7F45A552" w:rsidDel="7E248C01">
                <w:rPr>
                  <w:sz w:val="24"/>
                  <w:szCs w:val="24"/>
                </w:rPr>
                <w:delText>User is</w:delText>
              </w:r>
            </w:del>
            <w:ins w:id="127" w:author="Christian Viola" w:date="2024-02-19T04:02:00Z">
              <w:r w:rsidR="374C6297" w:rsidRPr="7F45A552">
                <w:rPr>
                  <w:sz w:val="24"/>
                  <w:szCs w:val="24"/>
                </w:rPr>
                <w:t>Users are</w:t>
              </w:r>
            </w:ins>
            <w:r w:rsidR="7E248C01" w:rsidRPr="7F45A552">
              <w:rPr>
                <w:sz w:val="24"/>
                <w:szCs w:val="24"/>
              </w:rPr>
              <w:t xml:space="preserve"> given access to the system.</w:t>
            </w:r>
          </w:p>
          <w:p w14:paraId="1161D2FF" w14:textId="22B3C20F" w:rsidR="000D3B39" w:rsidRPr="001A1951" w:rsidRDefault="000D3B39" w:rsidP="00394FD8">
            <w:pPr>
              <w:ind w:left="34"/>
              <w:rPr>
                <w:sz w:val="24"/>
                <w:szCs w:val="24"/>
              </w:rPr>
            </w:pPr>
            <w:del w:id="128" w:author="Christian Viola" w:date="2024-02-19T04:02:00Z">
              <w:r w:rsidRPr="7F45A552" w:rsidDel="7E248C01">
                <w:rPr>
                  <w:sz w:val="24"/>
                  <w:szCs w:val="24"/>
                </w:rPr>
                <w:delText>User is</w:delText>
              </w:r>
            </w:del>
            <w:ins w:id="129" w:author="Christian Viola" w:date="2024-02-19T04:02:00Z">
              <w:r w:rsidR="32424E16" w:rsidRPr="7F45A552">
                <w:rPr>
                  <w:sz w:val="24"/>
                  <w:szCs w:val="24"/>
                </w:rPr>
                <w:t>Users are</w:t>
              </w:r>
            </w:ins>
            <w:r w:rsidR="7E248C01" w:rsidRPr="7F45A552">
              <w:rPr>
                <w:sz w:val="24"/>
                <w:szCs w:val="24"/>
              </w:rPr>
              <w:t xml:space="preserve"> redirected to their dashboard.</w:t>
            </w:r>
          </w:p>
        </w:tc>
      </w:tr>
      <w:tr w:rsidR="000D3B39" w:rsidRPr="001A1951" w14:paraId="69D6721F" w14:textId="77777777" w:rsidTr="7F45A552">
        <w:trPr>
          <w:trHeight w:val="300"/>
        </w:trPr>
        <w:tc>
          <w:tcPr>
            <w:tcW w:w="2263" w:type="dxa"/>
            <w:vMerge w:val="restart"/>
            <w:shd w:val="clear" w:color="auto" w:fill="auto"/>
          </w:tcPr>
          <w:p w14:paraId="198292EC" w14:textId="61E28652" w:rsidR="000D3B39" w:rsidRPr="001A1951" w:rsidRDefault="000D3B39" w:rsidP="00394FD8">
            <w:pPr>
              <w:rPr>
                <w:sz w:val="24"/>
                <w:szCs w:val="24"/>
              </w:rPr>
            </w:pPr>
            <w:r w:rsidRPr="001A1951">
              <w:rPr>
                <w:sz w:val="24"/>
                <w:szCs w:val="24"/>
              </w:rPr>
              <w:t>Flow of Activities:</w:t>
            </w:r>
          </w:p>
        </w:tc>
        <w:tc>
          <w:tcPr>
            <w:tcW w:w="3544" w:type="dxa"/>
            <w:shd w:val="clear" w:color="auto" w:fill="auto"/>
          </w:tcPr>
          <w:p w14:paraId="414B27A6" w14:textId="44BCD706" w:rsidR="000D3B39" w:rsidRPr="001A1951" w:rsidRDefault="000D3B39" w:rsidP="00394FD8">
            <w:pPr>
              <w:rPr>
                <w:sz w:val="24"/>
                <w:szCs w:val="24"/>
              </w:rPr>
            </w:pPr>
            <w:r w:rsidRPr="001A1951">
              <w:rPr>
                <w:sz w:val="24"/>
                <w:szCs w:val="24"/>
              </w:rPr>
              <w:t>Actor</w:t>
            </w:r>
          </w:p>
        </w:tc>
        <w:tc>
          <w:tcPr>
            <w:tcW w:w="3543" w:type="dxa"/>
            <w:shd w:val="clear" w:color="auto" w:fill="auto"/>
          </w:tcPr>
          <w:p w14:paraId="7B3CE2D1" w14:textId="42D95327" w:rsidR="000D3B39" w:rsidRPr="001A1951" w:rsidRDefault="007B4451" w:rsidP="00394FD8">
            <w:pPr>
              <w:rPr>
                <w:sz w:val="24"/>
                <w:szCs w:val="24"/>
              </w:rPr>
            </w:pPr>
            <w:r w:rsidRPr="001A1951">
              <w:rPr>
                <w:sz w:val="24"/>
                <w:szCs w:val="24"/>
              </w:rPr>
              <w:t>Flow of Activities:</w:t>
            </w:r>
          </w:p>
        </w:tc>
      </w:tr>
      <w:tr w:rsidR="000D3B39" w:rsidRPr="001A1951" w14:paraId="713E11C9" w14:textId="77777777" w:rsidTr="7F45A552">
        <w:trPr>
          <w:trHeight w:val="300"/>
        </w:trPr>
        <w:tc>
          <w:tcPr>
            <w:tcW w:w="2263" w:type="dxa"/>
            <w:vMerge/>
          </w:tcPr>
          <w:p w14:paraId="62E4F563" w14:textId="77777777" w:rsidR="000D3B39" w:rsidRPr="001A1951" w:rsidRDefault="000D3B39" w:rsidP="00394FD8">
            <w:pPr>
              <w:rPr>
                <w:sz w:val="24"/>
                <w:szCs w:val="24"/>
              </w:rPr>
            </w:pPr>
          </w:p>
        </w:tc>
        <w:tc>
          <w:tcPr>
            <w:tcW w:w="3544" w:type="dxa"/>
            <w:shd w:val="clear" w:color="auto" w:fill="auto"/>
          </w:tcPr>
          <w:p w14:paraId="451365EC" w14:textId="77777777" w:rsidR="000D3B39" w:rsidRPr="001A1951" w:rsidRDefault="000D3B39" w:rsidP="000D3B39">
            <w:pPr>
              <w:pStyle w:val="ListParagraph"/>
              <w:numPr>
                <w:ilvl w:val="0"/>
                <w:numId w:val="42"/>
              </w:numPr>
              <w:rPr>
                <w:sz w:val="24"/>
                <w:szCs w:val="24"/>
              </w:rPr>
            </w:pPr>
            <w:r w:rsidRPr="001A1951">
              <w:rPr>
                <w:sz w:val="24"/>
                <w:szCs w:val="24"/>
              </w:rPr>
              <w:t>User opens the system.</w:t>
            </w:r>
          </w:p>
          <w:p w14:paraId="1439D565" w14:textId="77777777" w:rsidR="000D3B39" w:rsidRPr="001A1951" w:rsidRDefault="000D3B39" w:rsidP="000D3B39">
            <w:pPr>
              <w:pStyle w:val="ListParagraph"/>
              <w:numPr>
                <w:ilvl w:val="0"/>
                <w:numId w:val="42"/>
              </w:numPr>
              <w:rPr>
                <w:sz w:val="24"/>
                <w:szCs w:val="24"/>
              </w:rPr>
            </w:pPr>
            <w:r w:rsidRPr="001A1951">
              <w:rPr>
                <w:sz w:val="24"/>
                <w:szCs w:val="24"/>
              </w:rPr>
              <w:t>User navigates to the log in page.</w:t>
            </w:r>
          </w:p>
          <w:p w14:paraId="09BC422F" w14:textId="77777777" w:rsidR="000D3B39" w:rsidRPr="001A1951" w:rsidRDefault="000D3B39" w:rsidP="000D3B39">
            <w:pPr>
              <w:pStyle w:val="ListParagraph"/>
              <w:numPr>
                <w:ilvl w:val="0"/>
                <w:numId w:val="42"/>
              </w:numPr>
              <w:rPr>
                <w:sz w:val="24"/>
                <w:szCs w:val="24"/>
              </w:rPr>
            </w:pPr>
            <w:r w:rsidRPr="001A1951">
              <w:rPr>
                <w:sz w:val="24"/>
                <w:szCs w:val="24"/>
              </w:rPr>
              <w:t>User fills in the log in form.</w:t>
            </w:r>
          </w:p>
          <w:p w14:paraId="564A0B70" w14:textId="1643CB49" w:rsidR="000D3B39" w:rsidRPr="001A1951" w:rsidRDefault="000D3B39" w:rsidP="007B4451">
            <w:pPr>
              <w:pStyle w:val="ListParagraph"/>
              <w:numPr>
                <w:ilvl w:val="0"/>
                <w:numId w:val="42"/>
              </w:numPr>
              <w:spacing w:after="160" w:line="259" w:lineRule="auto"/>
              <w:rPr>
                <w:sz w:val="24"/>
                <w:szCs w:val="24"/>
              </w:rPr>
            </w:pPr>
            <w:r w:rsidRPr="001A1951">
              <w:rPr>
                <w:sz w:val="24"/>
                <w:szCs w:val="24"/>
              </w:rPr>
              <w:t>User submits the form.</w:t>
            </w:r>
          </w:p>
        </w:tc>
        <w:tc>
          <w:tcPr>
            <w:tcW w:w="3543" w:type="dxa"/>
            <w:shd w:val="clear" w:color="auto" w:fill="auto"/>
          </w:tcPr>
          <w:p w14:paraId="71A5B6BB" w14:textId="77777777" w:rsidR="000D3B39" w:rsidRPr="001A1951" w:rsidRDefault="000D3B39" w:rsidP="00394FD8">
            <w:pPr>
              <w:ind w:left="466" w:hanging="283"/>
              <w:rPr>
                <w:sz w:val="24"/>
                <w:szCs w:val="24"/>
              </w:rPr>
            </w:pPr>
            <w:r w:rsidRPr="001A1951">
              <w:rPr>
                <w:sz w:val="24"/>
                <w:szCs w:val="24"/>
              </w:rPr>
              <w:t>2.1. Display log in form.</w:t>
            </w:r>
          </w:p>
          <w:p w14:paraId="7D60051D" w14:textId="77777777" w:rsidR="000D3B39" w:rsidRPr="001A1951" w:rsidRDefault="000D3B39" w:rsidP="00394FD8">
            <w:pPr>
              <w:ind w:left="466" w:hanging="283"/>
              <w:rPr>
                <w:sz w:val="24"/>
                <w:szCs w:val="24"/>
              </w:rPr>
            </w:pPr>
            <w:r w:rsidRPr="001A1951">
              <w:rPr>
                <w:sz w:val="24"/>
                <w:szCs w:val="24"/>
              </w:rPr>
              <w:t>4.1 Validate the form content.</w:t>
            </w:r>
          </w:p>
          <w:p w14:paraId="67B11A00" w14:textId="77777777" w:rsidR="000D3B39" w:rsidRPr="001A1951" w:rsidRDefault="000D3B39" w:rsidP="00394FD8">
            <w:pPr>
              <w:ind w:left="466" w:hanging="283"/>
              <w:rPr>
                <w:sz w:val="24"/>
                <w:szCs w:val="24"/>
              </w:rPr>
            </w:pPr>
            <w:r w:rsidRPr="001A1951">
              <w:rPr>
                <w:sz w:val="24"/>
                <w:szCs w:val="24"/>
              </w:rPr>
              <w:t>4.2 Confirm if the email is an APC email address.</w:t>
            </w:r>
          </w:p>
          <w:p w14:paraId="103F6492" w14:textId="77777777" w:rsidR="000D3B39" w:rsidRPr="001A1951" w:rsidRDefault="000D3B39" w:rsidP="00394FD8">
            <w:pPr>
              <w:ind w:left="466" w:hanging="283"/>
              <w:rPr>
                <w:sz w:val="24"/>
                <w:szCs w:val="24"/>
              </w:rPr>
            </w:pPr>
            <w:r w:rsidRPr="001A1951">
              <w:rPr>
                <w:sz w:val="24"/>
                <w:szCs w:val="24"/>
              </w:rPr>
              <w:t>4.3 Authenticate user account.</w:t>
            </w:r>
          </w:p>
          <w:p w14:paraId="6B01DE19" w14:textId="77777777" w:rsidR="000D3B39" w:rsidRPr="001A1951" w:rsidRDefault="000D3B39" w:rsidP="00394FD8">
            <w:pPr>
              <w:ind w:left="466" w:hanging="283"/>
              <w:rPr>
                <w:sz w:val="24"/>
                <w:szCs w:val="24"/>
              </w:rPr>
            </w:pPr>
            <w:r w:rsidRPr="001A1951">
              <w:rPr>
                <w:sz w:val="24"/>
                <w:szCs w:val="24"/>
              </w:rPr>
              <w:t>4.4 Complete user log in.</w:t>
            </w:r>
          </w:p>
          <w:p w14:paraId="41B2539A" w14:textId="77777777" w:rsidR="000D3B39" w:rsidRPr="001A1951" w:rsidRDefault="000D3B39" w:rsidP="00394FD8">
            <w:pPr>
              <w:ind w:left="466" w:hanging="283"/>
              <w:rPr>
                <w:sz w:val="24"/>
                <w:szCs w:val="24"/>
              </w:rPr>
            </w:pPr>
            <w:r w:rsidRPr="001A1951">
              <w:rPr>
                <w:sz w:val="24"/>
                <w:szCs w:val="24"/>
              </w:rPr>
              <w:t>4.5 Redirect to dashboard.</w:t>
            </w:r>
          </w:p>
        </w:tc>
      </w:tr>
      <w:tr w:rsidR="000D3B39" w:rsidRPr="001A1951" w14:paraId="376E32B0" w14:textId="77777777" w:rsidTr="7F45A552">
        <w:trPr>
          <w:trHeight w:val="300"/>
        </w:trPr>
        <w:tc>
          <w:tcPr>
            <w:tcW w:w="2263" w:type="dxa"/>
            <w:shd w:val="clear" w:color="auto" w:fill="auto"/>
          </w:tcPr>
          <w:p w14:paraId="753D39DD" w14:textId="7336F53E" w:rsidR="000D3B39" w:rsidRPr="001A1951" w:rsidRDefault="000D3B39" w:rsidP="00394FD8">
            <w:pPr>
              <w:rPr>
                <w:sz w:val="24"/>
                <w:szCs w:val="24"/>
              </w:rPr>
            </w:pPr>
            <w:r w:rsidRPr="001A1951">
              <w:rPr>
                <w:sz w:val="24"/>
                <w:szCs w:val="24"/>
              </w:rPr>
              <w:t>Exception Conditions:</w:t>
            </w:r>
          </w:p>
        </w:tc>
        <w:tc>
          <w:tcPr>
            <w:tcW w:w="7087" w:type="dxa"/>
            <w:gridSpan w:val="2"/>
            <w:shd w:val="clear" w:color="auto" w:fill="auto"/>
          </w:tcPr>
          <w:p w14:paraId="16110736" w14:textId="77777777" w:rsidR="000D3B39" w:rsidRPr="001A1951" w:rsidRDefault="000D3B39" w:rsidP="00394FD8">
            <w:pPr>
              <w:ind w:left="317"/>
              <w:rPr>
                <w:sz w:val="24"/>
                <w:szCs w:val="24"/>
              </w:rPr>
            </w:pPr>
            <w:r w:rsidRPr="001A1951">
              <w:rPr>
                <w:sz w:val="24"/>
                <w:szCs w:val="24"/>
              </w:rPr>
              <w:t>1.1. If the user is already logged in, they will be redirected to the dashboard.</w:t>
            </w:r>
          </w:p>
          <w:p w14:paraId="1664E33C" w14:textId="264E71E5" w:rsidR="000D3B39" w:rsidRPr="001A1951" w:rsidRDefault="000D3B39" w:rsidP="00394FD8">
            <w:pPr>
              <w:ind w:left="317"/>
              <w:rPr>
                <w:sz w:val="24"/>
                <w:szCs w:val="24"/>
              </w:rPr>
            </w:pPr>
            <w:r w:rsidRPr="001A1951">
              <w:rPr>
                <w:sz w:val="24"/>
                <w:szCs w:val="24"/>
              </w:rPr>
              <w:t>4.1. If the email is not recognized as an existing APC email address, the user cannot proceed.</w:t>
            </w:r>
          </w:p>
        </w:tc>
      </w:tr>
    </w:tbl>
    <w:p w14:paraId="199B6521" w14:textId="77777777" w:rsidR="000D3B39" w:rsidRPr="001A1951" w:rsidRDefault="000D3B39" w:rsidP="000D3B39">
      <w:pPr>
        <w:pStyle w:val="Caption"/>
        <w:jc w:val="center"/>
        <w:rPr>
          <w:sz w:val="24"/>
          <w:szCs w:val="24"/>
        </w:rPr>
      </w:pPr>
    </w:p>
    <w:p w14:paraId="798358A2" w14:textId="77777777" w:rsidR="000D3B39" w:rsidRPr="001A1951" w:rsidRDefault="000D3B39" w:rsidP="000D3B39">
      <w:pPr>
        <w:pStyle w:val="Caption"/>
        <w:jc w:val="center"/>
        <w:rPr>
          <w:sz w:val="24"/>
          <w:szCs w:val="24"/>
        </w:rPr>
      </w:pPr>
      <w:bookmarkStart w:id="130" w:name="_Toc156213890"/>
      <w:r w:rsidRPr="001A1951">
        <w:rPr>
          <w:sz w:val="24"/>
          <w:szCs w:val="24"/>
        </w:rPr>
        <w:t xml:space="preserve">Table </w:t>
      </w:r>
      <w:r w:rsidRPr="001A1951">
        <w:rPr>
          <w:sz w:val="24"/>
          <w:szCs w:val="24"/>
        </w:rPr>
        <w:fldChar w:fldCharType="begin"/>
      </w:r>
      <w:r w:rsidRPr="001A1951">
        <w:rPr>
          <w:sz w:val="24"/>
          <w:szCs w:val="24"/>
        </w:rPr>
        <w:instrText xml:space="preserve"> SEQ Table \* ARABIC </w:instrText>
      </w:r>
      <w:r w:rsidRPr="001A1951">
        <w:rPr>
          <w:sz w:val="24"/>
          <w:szCs w:val="24"/>
        </w:rPr>
        <w:fldChar w:fldCharType="separate"/>
      </w:r>
      <w:r w:rsidRPr="001A1951">
        <w:rPr>
          <w:noProof/>
          <w:sz w:val="24"/>
          <w:szCs w:val="24"/>
        </w:rPr>
        <w:t>9</w:t>
      </w:r>
      <w:r w:rsidRPr="001A1951">
        <w:rPr>
          <w:sz w:val="24"/>
          <w:szCs w:val="24"/>
        </w:rPr>
        <w:fldChar w:fldCharType="end"/>
      </w:r>
      <w:r w:rsidRPr="001A1951">
        <w:rPr>
          <w:sz w:val="24"/>
          <w:szCs w:val="24"/>
        </w:rPr>
        <w:t xml:space="preserve"> Use Case Full Description Access System</w:t>
      </w:r>
      <w:bookmarkEnd w:id="130"/>
    </w:p>
    <w:p w14:paraId="3EEC4127" w14:textId="77777777" w:rsidR="000D3B39" w:rsidRPr="001A1951" w:rsidRDefault="000D3B39" w:rsidP="000D3B39">
      <w:pPr>
        <w:rPr>
          <w:sz w:val="24"/>
          <w:szCs w:val="24"/>
        </w:rPr>
      </w:pPr>
    </w:p>
    <w:tbl>
      <w:tblPr>
        <w:tblStyle w:val="TableGrid1"/>
        <w:tblW w:w="0" w:type="auto"/>
        <w:tblLook w:val="04A0" w:firstRow="1" w:lastRow="0" w:firstColumn="1" w:lastColumn="0" w:noHBand="0" w:noVBand="1"/>
      </w:tblPr>
      <w:tblGrid>
        <w:gridCol w:w="2263"/>
        <w:gridCol w:w="3544"/>
        <w:gridCol w:w="3543"/>
      </w:tblGrid>
      <w:tr w:rsidR="000D3B39" w:rsidRPr="001A1951" w14:paraId="0D369672" w14:textId="77777777" w:rsidTr="7BC5478D">
        <w:trPr>
          <w:trHeight w:val="300"/>
        </w:trPr>
        <w:tc>
          <w:tcPr>
            <w:tcW w:w="2263" w:type="dxa"/>
            <w:shd w:val="clear" w:color="auto" w:fill="auto"/>
          </w:tcPr>
          <w:p w14:paraId="088C4A37" w14:textId="77328A14" w:rsidR="000D3B39" w:rsidRPr="001A1951" w:rsidRDefault="000D3B39" w:rsidP="00394FD8">
            <w:pPr>
              <w:rPr>
                <w:sz w:val="24"/>
                <w:szCs w:val="24"/>
              </w:rPr>
            </w:pPr>
            <w:r w:rsidRPr="001A1951">
              <w:rPr>
                <w:sz w:val="24"/>
                <w:szCs w:val="24"/>
              </w:rPr>
              <w:lastRenderedPageBreak/>
              <w:t>Use Case Name:</w:t>
            </w:r>
          </w:p>
        </w:tc>
        <w:tc>
          <w:tcPr>
            <w:tcW w:w="7087" w:type="dxa"/>
            <w:gridSpan w:val="2"/>
            <w:shd w:val="clear" w:color="auto" w:fill="auto"/>
          </w:tcPr>
          <w:p w14:paraId="0907D9AE" w14:textId="2C250CAB" w:rsidR="000D3B39" w:rsidRPr="001A1951" w:rsidRDefault="000D3B39" w:rsidP="00394FD8">
            <w:pPr>
              <w:rPr>
                <w:sz w:val="24"/>
                <w:szCs w:val="24"/>
              </w:rPr>
            </w:pPr>
            <w:r w:rsidRPr="001A1951">
              <w:rPr>
                <w:sz w:val="24"/>
                <w:szCs w:val="24"/>
              </w:rPr>
              <w:t>Manage User</w:t>
            </w:r>
          </w:p>
        </w:tc>
      </w:tr>
      <w:tr w:rsidR="000D3B39" w:rsidRPr="001A1951" w14:paraId="6D11D7D8" w14:textId="77777777" w:rsidTr="7BC5478D">
        <w:trPr>
          <w:trHeight w:val="300"/>
        </w:trPr>
        <w:tc>
          <w:tcPr>
            <w:tcW w:w="2263" w:type="dxa"/>
            <w:shd w:val="clear" w:color="auto" w:fill="auto"/>
          </w:tcPr>
          <w:p w14:paraId="023649AB" w14:textId="25AC6930" w:rsidR="000D3B39" w:rsidRPr="001A1951" w:rsidRDefault="000D3B39" w:rsidP="00394FD8">
            <w:pPr>
              <w:rPr>
                <w:sz w:val="24"/>
                <w:szCs w:val="24"/>
              </w:rPr>
            </w:pPr>
            <w:r w:rsidRPr="001A1951">
              <w:rPr>
                <w:sz w:val="24"/>
                <w:szCs w:val="24"/>
              </w:rPr>
              <w:t>Scenario:</w:t>
            </w:r>
          </w:p>
        </w:tc>
        <w:tc>
          <w:tcPr>
            <w:tcW w:w="7087" w:type="dxa"/>
            <w:gridSpan w:val="2"/>
            <w:shd w:val="clear" w:color="auto" w:fill="auto"/>
          </w:tcPr>
          <w:p w14:paraId="77B4C5B6" w14:textId="1BD73427" w:rsidR="000D3B39" w:rsidRPr="001A1951" w:rsidRDefault="000D3B39" w:rsidP="00394FD8">
            <w:pPr>
              <w:rPr>
                <w:sz w:val="24"/>
                <w:szCs w:val="24"/>
              </w:rPr>
            </w:pPr>
            <w:r w:rsidRPr="001A1951">
              <w:rPr>
                <w:sz w:val="24"/>
                <w:szCs w:val="24"/>
              </w:rPr>
              <w:t>A user’s role is changed.</w:t>
            </w:r>
          </w:p>
        </w:tc>
      </w:tr>
      <w:tr w:rsidR="000D3B39" w:rsidRPr="001A1951" w14:paraId="7C24F7D0" w14:textId="77777777" w:rsidTr="7BC5478D">
        <w:trPr>
          <w:trHeight w:val="300"/>
        </w:trPr>
        <w:tc>
          <w:tcPr>
            <w:tcW w:w="2263" w:type="dxa"/>
            <w:shd w:val="clear" w:color="auto" w:fill="auto"/>
          </w:tcPr>
          <w:p w14:paraId="60926CA2" w14:textId="3F498BCA" w:rsidR="000D3B39" w:rsidRPr="001A1951" w:rsidRDefault="000D3B39" w:rsidP="00394FD8">
            <w:pPr>
              <w:rPr>
                <w:sz w:val="24"/>
                <w:szCs w:val="24"/>
              </w:rPr>
            </w:pPr>
            <w:r w:rsidRPr="001A1951">
              <w:rPr>
                <w:sz w:val="24"/>
                <w:szCs w:val="24"/>
              </w:rPr>
              <w:t>Triggering Event:</w:t>
            </w:r>
          </w:p>
        </w:tc>
        <w:tc>
          <w:tcPr>
            <w:tcW w:w="7087" w:type="dxa"/>
            <w:gridSpan w:val="2"/>
            <w:shd w:val="clear" w:color="auto" w:fill="auto"/>
          </w:tcPr>
          <w:p w14:paraId="6C5E63BB" w14:textId="10667183" w:rsidR="000D3B39" w:rsidRPr="001A1951" w:rsidRDefault="000D3B39" w:rsidP="00394FD8">
            <w:pPr>
              <w:rPr>
                <w:sz w:val="24"/>
                <w:szCs w:val="24"/>
              </w:rPr>
            </w:pPr>
            <w:r w:rsidRPr="001A1951">
              <w:rPr>
                <w:sz w:val="24"/>
                <w:szCs w:val="24"/>
              </w:rPr>
              <w:t>User is managed or modified</w:t>
            </w:r>
          </w:p>
        </w:tc>
      </w:tr>
      <w:tr w:rsidR="000D3B39" w:rsidRPr="001A1951" w14:paraId="71EABBF6" w14:textId="77777777" w:rsidTr="7BC5478D">
        <w:trPr>
          <w:trHeight w:val="300"/>
        </w:trPr>
        <w:tc>
          <w:tcPr>
            <w:tcW w:w="2263" w:type="dxa"/>
            <w:shd w:val="clear" w:color="auto" w:fill="auto"/>
          </w:tcPr>
          <w:p w14:paraId="167B32FE" w14:textId="77777777" w:rsidR="000D3B39" w:rsidRPr="001A1951" w:rsidRDefault="000D3B39" w:rsidP="00394FD8">
            <w:pPr>
              <w:rPr>
                <w:sz w:val="24"/>
                <w:szCs w:val="24"/>
              </w:rPr>
            </w:pPr>
            <w:r w:rsidRPr="001A1951">
              <w:rPr>
                <w:sz w:val="24"/>
                <w:szCs w:val="24"/>
              </w:rPr>
              <w:t>Brief</w:t>
            </w:r>
          </w:p>
          <w:p w14:paraId="1457C632" w14:textId="0F5FFC10" w:rsidR="000D3B39" w:rsidRPr="001A1951" w:rsidRDefault="000D3B39" w:rsidP="00394FD8">
            <w:pPr>
              <w:rPr>
                <w:sz w:val="24"/>
                <w:szCs w:val="24"/>
              </w:rPr>
            </w:pPr>
            <w:r w:rsidRPr="001A1951">
              <w:rPr>
                <w:sz w:val="24"/>
                <w:szCs w:val="24"/>
              </w:rPr>
              <w:t>Description:</w:t>
            </w:r>
          </w:p>
        </w:tc>
        <w:tc>
          <w:tcPr>
            <w:tcW w:w="7087" w:type="dxa"/>
            <w:gridSpan w:val="2"/>
            <w:shd w:val="clear" w:color="auto" w:fill="auto"/>
          </w:tcPr>
          <w:p w14:paraId="065B26C3" w14:textId="07413BD5" w:rsidR="000D3B39" w:rsidRPr="001A1951" w:rsidRDefault="000D3B39" w:rsidP="00394FD8">
            <w:pPr>
              <w:rPr>
                <w:sz w:val="24"/>
                <w:szCs w:val="24"/>
              </w:rPr>
            </w:pPr>
            <w:r w:rsidRPr="7BC5478D">
              <w:rPr>
                <w:sz w:val="24"/>
                <w:szCs w:val="24"/>
              </w:rPr>
              <w:t xml:space="preserve">When </w:t>
            </w:r>
            <w:r w:rsidR="1C5E9440" w:rsidRPr="7BC5478D">
              <w:rPr>
                <w:sz w:val="24"/>
                <w:szCs w:val="24"/>
              </w:rPr>
              <w:t>an</w:t>
            </w:r>
            <w:r w:rsidRPr="7BC5478D">
              <w:rPr>
                <w:sz w:val="24"/>
                <w:szCs w:val="24"/>
              </w:rPr>
              <w:t xml:space="preserve"> admin wants to view a user’s information and assign a role, they select the specific user they want to retrieve information about. They may change the user’s role.</w:t>
            </w:r>
          </w:p>
        </w:tc>
      </w:tr>
      <w:tr w:rsidR="000D3B39" w:rsidRPr="001A1951" w14:paraId="16A40BA5" w14:textId="77777777" w:rsidTr="7BC5478D">
        <w:trPr>
          <w:trHeight w:val="300"/>
        </w:trPr>
        <w:tc>
          <w:tcPr>
            <w:tcW w:w="2263" w:type="dxa"/>
            <w:shd w:val="clear" w:color="auto" w:fill="auto"/>
          </w:tcPr>
          <w:p w14:paraId="5539C440" w14:textId="504E57ED" w:rsidR="000D3B39" w:rsidRPr="001A1951" w:rsidRDefault="000D3B39" w:rsidP="00394FD8">
            <w:pPr>
              <w:rPr>
                <w:sz w:val="24"/>
                <w:szCs w:val="24"/>
              </w:rPr>
            </w:pPr>
            <w:r w:rsidRPr="001A1951">
              <w:rPr>
                <w:sz w:val="24"/>
                <w:szCs w:val="24"/>
              </w:rPr>
              <w:t>Actors:</w:t>
            </w:r>
          </w:p>
        </w:tc>
        <w:tc>
          <w:tcPr>
            <w:tcW w:w="7087" w:type="dxa"/>
            <w:gridSpan w:val="2"/>
            <w:shd w:val="clear" w:color="auto" w:fill="auto"/>
          </w:tcPr>
          <w:p w14:paraId="242ABD11" w14:textId="769E5D3C" w:rsidR="000D3B39" w:rsidRPr="001A1951" w:rsidRDefault="007B4451" w:rsidP="00394FD8">
            <w:pPr>
              <w:rPr>
                <w:sz w:val="24"/>
                <w:szCs w:val="24"/>
              </w:rPr>
            </w:pPr>
            <w:r>
              <w:rPr>
                <w:sz w:val="24"/>
                <w:szCs w:val="24"/>
              </w:rPr>
              <w:t>Admin</w:t>
            </w:r>
          </w:p>
        </w:tc>
      </w:tr>
      <w:tr w:rsidR="000D3B39" w:rsidRPr="001A1951" w14:paraId="6EFE8D8D" w14:textId="77777777" w:rsidTr="7BC5478D">
        <w:trPr>
          <w:trHeight w:val="300"/>
        </w:trPr>
        <w:tc>
          <w:tcPr>
            <w:tcW w:w="2263" w:type="dxa"/>
            <w:shd w:val="clear" w:color="auto" w:fill="auto"/>
          </w:tcPr>
          <w:p w14:paraId="2E5F83F2" w14:textId="25A15E0B" w:rsidR="000D3B39" w:rsidRPr="001A1951" w:rsidRDefault="000D3B39" w:rsidP="00394FD8">
            <w:pPr>
              <w:rPr>
                <w:sz w:val="24"/>
                <w:szCs w:val="24"/>
              </w:rPr>
            </w:pPr>
            <w:r w:rsidRPr="001A1951">
              <w:rPr>
                <w:sz w:val="24"/>
                <w:szCs w:val="24"/>
              </w:rPr>
              <w:t>Related Use Cases:</w:t>
            </w:r>
          </w:p>
        </w:tc>
        <w:tc>
          <w:tcPr>
            <w:tcW w:w="7087" w:type="dxa"/>
            <w:gridSpan w:val="2"/>
            <w:shd w:val="clear" w:color="auto" w:fill="auto"/>
          </w:tcPr>
          <w:p w14:paraId="2155ADF0" w14:textId="77777777" w:rsidR="000D3B39" w:rsidRPr="001A1951" w:rsidRDefault="000D3B39" w:rsidP="00394FD8">
            <w:pPr>
              <w:rPr>
                <w:sz w:val="24"/>
                <w:szCs w:val="24"/>
              </w:rPr>
            </w:pPr>
          </w:p>
        </w:tc>
      </w:tr>
      <w:tr w:rsidR="000D3B39" w:rsidRPr="001A1951" w14:paraId="087FB86E" w14:textId="77777777" w:rsidTr="7BC5478D">
        <w:trPr>
          <w:trHeight w:val="300"/>
        </w:trPr>
        <w:tc>
          <w:tcPr>
            <w:tcW w:w="2263" w:type="dxa"/>
            <w:shd w:val="clear" w:color="auto" w:fill="auto"/>
          </w:tcPr>
          <w:p w14:paraId="3689515C" w14:textId="620B6676" w:rsidR="000D3B39" w:rsidRPr="001A1951" w:rsidRDefault="000D3B39" w:rsidP="00394FD8">
            <w:pPr>
              <w:rPr>
                <w:sz w:val="24"/>
                <w:szCs w:val="24"/>
              </w:rPr>
            </w:pPr>
            <w:r w:rsidRPr="001A1951">
              <w:rPr>
                <w:sz w:val="24"/>
                <w:szCs w:val="24"/>
              </w:rPr>
              <w:t>Stakeholders:</w:t>
            </w:r>
          </w:p>
        </w:tc>
        <w:tc>
          <w:tcPr>
            <w:tcW w:w="7087" w:type="dxa"/>
            <w:gridSpan w:val="2"/>
            <w:shd w:val="clear" w:color="auto" w:fill="auto"/>
          </w:tcPr>
          <w:p w14:paraId="4D030911" w14:textId="7FE96A4E" w:rsidR="000D3B39" w:rsidRPr="001A1951" w:rsidRDefault="007B4451" w:rsidP="00394FD8">
            <w:pPr>
              <w:spacing w:line="259" w:lineRule="auto"/>
              <w:rPr>
                <w:sz w:val="24"/>
                <w:szCs w:val="24"/>
              </w:rPr>
            </w:pPr>
            <w:r>
              <w:rPr>
                <w:sz w:val="24"/>
                <w:szCs w:val="24"/>
              </w:rPr>
              <w:t>Admin</w:t>
            </w:r>
            <w:r w:rsidR="000D3B39" w:rsidRPr="001A1951">
              <w:rPr>
                <w:sz w:val="24"/>
                <w:szCs w:val="24"/>
              </w:rPr>
              <w:t>: to manage a user’s role.</w:t>
            </w:r>
          </w:p>
        </w:tc>
      </w:tr>
      <w:tr w:rsidR="000D3B39" w:rsidRPr="001A1951" w14:paraId="5D5CFFF6" w14:textId="77777777" w:rsidTr="7BC5478D">
        <w:trPr>
          <w:trHeight w:val="300"/>
        </w:trPr>
        <w:tc>
          <w:tcPr>
            <w:tcW w:w="2263" w:type="dxa"/>
            <w:shd w:val="clear" w:color="auto" w:fill="auto"/>
          </w:tcPr>
          <w:p w14:paraId="26D312FA" w14:textId="75A87F54" w:rsidR="000D3B39" w:rsidRPr="001A1951" w:rsidRDefault="000D3B39" w:rsidP="00394FD8">
            <w:pPr>
              <w:rPr>
                <w:sz w:val="24"/>
                <w:szCs w:val="24"/>
              </w:rPr>
            </w:pPr>
            <w:r w:rsidRPr="001A1951">
              <w:rPr>
                <w:sz w:val="24"/>
                <w:szCs w:val="24"/>
              </w:rPr>
              <w:t>Preconditions:</w:t>
            </w:r>
          </w:p>
        </w:tc>
        <w:tc>
          <w:tcPr>
            <w:tcW w:w="7087" w:type="dxa"/>
            <w:gridSpan w:val="2"/>
            <w:shd w:val="clear" w:color="auto" w:fill="auto"/>
          </w:tcPr>
          <w:p w14:paraId="43AD68DF" w14:textId="77777777" w:rsidR="000D3B39" w:rsidRPr="001A1951" w:rsidRDefault="007B4451" w:rsidP="00394FD8">
            <w:pPr>
              <w:tabs>
                <w:tab w:val="left" w:pos="916"/>
              </w:tabs>
              <w:rPr>
                <w:sz w:val="24"/>
                <w:szCs w:val="24"/>
              </w:rPr>
            </w:pPr>
            <w:r>
              <w:rPr>
                <w:sz w:val="24"/>
                <w:szCs w:val="24"/>
              </w:rPr>
              <w:t>Admin</w:t>
            </w:r>
            <w:r w:rsidR="000D3B39" w:rsidRPr="001A1951">
              <w:rPr>
                <w:sz w:val="24"/>
                <w:szCs w:val="24"/>
              </w:rPr>
              <w:t xml:space="preserve"> must be logged into the system.</w:t>
            </w:r>
          </w:p>
          <w:p w14:paraId="6E9CFBFD" w14:textId="77777777" w:rsidR="000D3B39" w:rsidRPr="001A1951" w:rsidRDefault="000D3B39" w:rsidP="00394FD8">
            <w:pPr>
              <w:tabs>
                <w:tab w:val="left" w:pos="916"/>
              </w:tabs>
              <w:rPr>
                <w:sz w:val="24"/>
                <w:szCs w:val="24"/>
              </w:rPr>
            </w:pPr>
            <w:r w:rsidRPr="001A1951">
              <w:rPr>
                <w:sz w:val="24"/>
                <w:szCs w:val="24"/>
              </w:rPr>
              <w:t>User to be viewed and assigned a role must exist.</w:t>
            </w:r>
          </w:p>
          <w:p w14:paraId="53542003" w14:textId="177C15F8" w:rsidR="000D3B39" w:rsidRPr="001A1951" w:rsidRDefault="000D3B39" w:rsidP="00394FD8">
            <w:pPr>
              <w:tabs>
                <w:tab w:val="left" w:pos="916"/>
              </w:tabs>
              <w:rPr>
                <w:sz w:val="24"/>
                <w:szCs w:val="24"/>
              </w:rPr>
            </w:pPr>
            <w:r w:rsidRPr="001A1951">
              <w:rPr>
                <w:sz w:val="24"/>
                <w:szCs w:val="24"/>
              </w:rPr>
              <w:t>The system should have defined roles that can be assigned to users.</w:t>
            </w:r>
          </w:p>
        </w:tc>
      </w:tr>
      <w:tr w:rsidR="000D3B39" w:rsidRPr="001A1951" w14:paraId="77F95FC0" w14:textId="77777777" w:rsidTr="7BC5478D">
        <w:trPr>
          <w:trHeight w:val="300"/>
        </w:trPr>
        <w:tc>
          <w:tcPr>
            <w:tcW w:w="2263" w:type="dxa"/>
            <w:shd w:val="clear" w:color="auto" w:fill="auto"/>
          </w:tcPr>
          <w:p w14:paraId="53D45748" w14:textId="1AE72E1C" w:rsidR="000D3B39" w:rsidRPr="001A1951" w:rsidRDefault="000D3B39" w:rsidP="00394FD8">
            <w:pPr>
              <w:rPr>
                <w:sz w:val="24"/>
                <w:szCs w:val="24"/>
              </w:rPr>
            </w:pPr>
            <w:r w:rsidRPr="001A1951">
              <w:rPr>
                <w:sz w:val="24"/>
                <w:szCs w:val="24"/>
              </w:rPr>
              <w:t>Postconditions:</w:t>
            </w:r>
          </w:p>
        </w:tc>
        <w:tc>
          <w:tcPr>
            <w:tcW w:w="7087" w:type="dxa"/>
            <w:gridSpan w:val="2"/>
            <w:shd w:val="clear" w:color="auto" w:fill="auto"/>
          </w:tcPr>
          <w:p w14:paraId="142559F9" w14:textId="11C87515" w:rsidR="000D3B39" w:rsidRPr="001A1951" w:rsidRDefault="000D3B39" w:rsidP="00394FD8">
            <w:pPr>
              <w:ind w:left="34"/>
              <w:rPr>
                <w:sz w:val="24"/>
                <w:szCs w:val="24"/>
              </w:rPr>
            </w:pPr>
            <w:r w:rsidRPr="001A1951">
              <w:rPr>
                <w:sz w:val="24"/>
                <w:szCs w:val="24"/>
              </w:rPr>
              <w:t>The user’s role is successfully assigned or modified.</w:t>
            </w:r>
          </w:p>
        </w:tc>
      </w:tr>
      <w:tr w:rsidR="000D3B39" w:rsidRPr="001A1951" w14:paraId="2C810B4A" w14:textId="77777777" w:rsidTr="7BC5478D">
        <w:trPr>
          <w:trHeight w:val="300"/>
        </w:trPr>
        <w:tc>
          <w:tcPr>
            <w:tcW w:w="2263" w:type="dxa"/>
            <w:vMerge w:val="restart"/>
            <w:shd w:val="clear" w:color="auto" w:fill="auto"/>
          </w:tcPr>
          <w:p w14:paraId="34DB2EBA" w14:textId="0A68C880" w:rsidR="000D3B39" w:rsidRPr="001A1951" w:rsidRDefault="000D3B39" w:rsidP="00394FD8">
            <w:pPr>
              <w:rPr>
                <w:sz w:val="24"/>
                <w:szCs w:val="24"/>
              </w:rPr>
            </w:pPr>
            <w:r w:rsidRPr="001A1951">
              <w:rPr>
                <w:sz w:val="24"/>
                <w:szCs w:val="24"/>
              </w:rPr>
              <w:t>Flow of Activities:</w:t>
            </w:r>
          </w:p>
        </w:tc>
        <w:tc>
          <w:tcPr>
            <w:tcW w:w="3544" w:type="dxa"/>
            <w:shd w:val="clear" w:color="auto" w:fill="auto"/>
          </w:tcPr>
          <w:p w14:paraId="579C77A6" w14:textId="722E0113" w:rsidR="000D3B39" w:rsidRPr="001A1951" w:rsidRDefault="000D3B39" w:rsidP="00394FD8">
            <w:pPr>
              <w:rPr>
                <w:sz w:val="24"/>
                <w:szCs w:val="24"/>
              </w:rPr>
            </w:pPr>
            <w:r w:rsidRPr="001A1951">
              <w:rPr>
                <w:sz w:val="24"/>
                <w:szCs w:val="24"/>
              </w:rPr>
              <w:t>Actor</w:t>
            </w:r>
          </w:p>
        </w:tc>
        <w:tc>
          <w:tcPr>
            <w:tcW w:w="3543" w:type="dxa"/>
            <w:shd w:val="clear" w:color="auto" w:fill="auto"/>
          </w:tcPr>
          <w:p w14:paraId="28A71298" w14:textId="68264E44" w:rsidR="000D3B39" w:rsidRPr="001A1951" w:rsidRDefault="007B4451" w:rsidP="00394FD8">
            <w:pPr>
              <w:rPr>
                <w:sz w:val="24"/>
                <w:szCs w:val="24"/>
              </w:rPr>
            </w:pPr>
            <w:r w:rsidRPr="001A1951">
              <w:rPr>
                <w:sz w:val="24"/>
                <w:szCs w:val="24"/>
              </w:rPr>
              <w:t>Flow of Activities:</w:t>
            </w:r>
          </w:p>
        </w:tc>
      </w:tr>
      <w:tr w:rsidR="000D3B39" w:rsidRPr="001A1951" w14:paraId="170C2AE4" w14:textId="77777777" w:rsidTr="7BC5478D">
        <w:trPr>
          <w:trHeight w:val="300"/>
        </w:trPr>
        <w:tc>
          <w:tcPr>
            <w:tcW w:w="2263" w:type="dxa"/>
            <w:vMerge/>
          </w:tcPr>
          <w:p w14:paraId="6D9AE6F4" w14:textId="77777777" w:rsidR="000D3B39" w:rsidRPr="001A1951" w:rsidRDefault="000D3B39" w:rsidP="00394FD8">
            <w:pPr>
              <w:rPr>
                <w:sz w:val="24"/>
                <w:szCs w:val="24"/>
              </w:rPr>
            </w:pPr>
          </w:p>
        </w:tc>
        <w:tc>
          <w:tcPr>
            <w:tcW w:w="3544" w:type="dxa"/>
            <w:shd w:val="clear" w:color="auto" w:fill="auto"/>
          </w:tcPr>
          <w:p w14:paraId="240D10C4" w14:textId="77777777" w:rsidR="007B4451" w:rsidRPr="001A1951" w:rsidRDefault="007B4451" w:rsidP="007B4451">
            <w:pPr>
              <w:pStyle w:val="ListParagraph"/>
              <w:numPr>
                <w:ilvl w:val="0"/>
                <w:numId w:val="43"/>
              </w:numPr>
              <w:rPr>
                <w:sz w:val="24"/>
                <w:szCs w:val="24"/>
              </w:rPr>
            </w:pPr>
            <w:r>
              <w:rPr>
                <w:sz w:val="24"/>
                <w:szCs w:val="24"/>
              </w:rPr>
              <w:t>Admin</w:t>
            </w:r>
            <w:r w:rsidRPr="001A1951">
              <w:rPr>
                <w:sz w:val="24"/>
                <w:szCs w:val="24"/>
              </w:rPr>
              <w:t xml:space="preserve"> navigates to the user's dashboard.</w:t>
            </w:r>
          </w:p>
          <w:p w14:paraId="244900E1" w14:textId="77777777" w:rsidR="007B4451" w:rsidRPr="001A1951" w:rsidRDefault="007B4451" w:rsidP="007B4451">
            <w:pPr>
              <w:pStyle w:val="ListParagraph"/>
              <w:numPr>
                <w:ilvl w:val="0"/>
                <w:numId w:val="43"/>
              </w:numPr>
              <w:rPr>
                <w:sz w:val="24"/>
                <w:szCs w:val="24"/>
              </w:rPr>
            </w:pPr>
            <w:r>
              <w:rPr>
                <w:sz w:val="24"/>
                <w:szCs w:val="24"/>
              </w:rPr>
              <w:t>Admin</w:t>
            </w:r>
            <w:r w:rsidRPr="001A1951">
              <w:rPr>
                <w:sz w:val="24"/>
                <w:szCs w:val="24"/>
              </w:rPr>
              <w:t xml:space="preserve"> selects the user they want to manage.</w:t>
            </w:r>
          </w:p>
          <w:p w14:paraId="1FB36AC4" w14:textId="77777777" w:rsidR="007B4451" w:rsidRPr="001A1951" w:rsidRDefault="007B4451" w:rsidP="007B4451">
            <w:pPr>
              <w:pStyle w:val="ListParagraph"/>
              <w:numPr>
                <w:ilvl w:val="0"/>
                <w:numId w:val="43"/>
              </w:numPr>
              <w:rPr>
                <w:sz w:val="24"/>
                <w:szCs w:val="24"/>
              </w:rPr>
            </w:pPr>
            <w:r>
              <w:rPr>
                <w:sz w:val="24"/>
                <w:szCs w:val="24"/>
              </w:rPr>
              <w:t>Admin</w:t>
            </w:r>
            <w:r w:rsidRPr="001A1951">
              <w:rPr>
                <w:sz w:val="24"/>
                <w:szCs w:val="24"/>
              </w:rPr>
              <w:t xml:space="preserve"> specifies the new role for the user or modifies the existing role.</w:t>
            </w:r>
          </w:p>
          <w:p w14:paraId="04A96F75" w14:textId="4113AF6E" w:rsidR="000D3B39" w:rsidRPr="001A1951" w:rsidRDefault="007B4451" w:rsidP="000D3B39">
            <w:pPr>
              <w:pStyle w:val="ListParagraph"/>
              <w:numPr>
                <w:ilvl w:val="0"/>
                <w:numId w:val="43"/>
              </w:numPr>
              <w:rPr>
                <w:sz w:val="24"/>
                <w:szCs w:val="24"/>
              </w:rPr>
            </w:pPr>
            <w:r>
              <w:rPr>
                <w:sz w:val="24"/>
                <w:szCs w:val="24"/>
              </w:rPr>
              <w:t>Admin</w:t>
            </w:r>
            <w:r w:rsidR="000D3B39" w:rsidRPr="001A1951">
              <w:rPr>
                <w:sz w:val="24"/>
                <w:szCs w:val="24"/>
              </w:rPr>
              <w:t xml:space="preserve"> saves changes.</w:t>
            </w:r>
          </w:p>
        </w:tc>
        <w:tc>
          <w:tcPr>
            <w:tcW w:w="3543" w:type="dxa"/>
            <w:shd w:val="clear" w:color="auto" w:fill="auto"/>
          </w:tcPr>
          <w:p w14:paraId="73257B6C" w14:textId="77777777" w:rsidR="000D3B39" w:rsidRPr="001A1951" w:rsidRDefault="000D3B39" w:rsidP="000D3B39">
            <w:pPr>
              <w:pStyle w:val="ListParagraph"/>
              <w:numPr>
                <w:ilvl w:val="1"/>
                <w:numId w:val="44"/>
              </w:numPr>
              <w:rPr>
                <w:sz w:val="24"/>
                <w:szCs w:val="24"/>
              </w:rPr>
            </w:pPr>
            <w:r w:rsidRPr="001A1951">
              <w:rPr>
                <w:sz w:val="24"/>
                <w:szCs w:val="24"/>
              </w:rPr>
              <w:t>Display existing users.</w:t>
            </w:r>
          </w:p>
          <w:p w14:paraId="7FFCC69B" w14:textId="77777777" w:rsidR="000D3B39" w:rsidRPr="001A1951" w:rsidRDefault="000D3B39" w:rsidP="00394FD8">
            <w:pPr>
              <w:ind w:left="183"/>
              <w:rPr>
                <w:sz w:val="24"/>
                <w:szCs w:val="24"/>
              </w:rPr>
            </w:pPr>
            <w:r w:rsidRPr="001A1951">
              <w:rPr>
                <w:sz w:val="24"/>
                <w:szCs w:val="24"/>
              </w:rPr>
              <w:t>2.1 Display user’s information.</w:t>
            </w:r>
          </w:p>
          <w:p w14:paraId="1F5C2990" w14:textId="77777777" w:rsidR="000D3B39" w:rsidRPr="001A1951" w:rsidRDefault="000D3B39" w:rsidP="00394FD8">
            <w:pPr>
              <w:ind w:left="466" w:hanging="283"/>
              <w:rPr>
                <w:sz w:val="24"/>
                <w:szCs w:val="24"/>
              </w:rPr>
            </w:pPr>
            <w:r w:rsidRPr="001A1951">
              <w:rPr>
                <w:sz w:val="24"/>
                <w:szCs w:val="24"/>
              </w:rPr>
              <w:t>4.1 Updates the user’s role.</w:t>
            </w:r>
          </w:p>
          <w:p w14:paraId="2DB33987" w14:textId="77777777" w:rsidR="000D3B39" w:rsidRPr="001A1951" w:rsidRDefault="000D3B39" w:rsidP="00394FD8">
            <w:pPr>
              <w:ind w:left="466" w:hanging="283"/>
              <w:rPr>
                <w:sz w:val="24"/>
                <w:szCs w:val="24"/>
              </w:rPr>
            </w:pPr>
            <w:r w:rsidRPr="001A1951">
              <w:rPr>
                <w:sz w:val="24"/>
                <w:szCs w:val="24"/>
              </w:rPr>
              <w:t>4.2 Display a confirmation message upon successful assignment.</w:t>
            </w:r>
          </w:p>
          <w:p w14:paraId="4FB2BD12" w14:textId="77777777" w:rsidR="000D3B39" w:rsidRPr="001A1951" w:rsidRDefault="000D3B39" w:rsidP="00394FD8">
            <w:pPr>
              <w:rPr>
                <w:sz w:val="24"/>
                <w:szCs w:val="24"/>
              </w:rPr>
            </w:pPr>
          </w:p>
        </w:tc>
      </w:tr>
      <w:tr w:rsidR="000D3B39" w:rsidRPr="001A1951" w14:paraId="1055321C" w14:textId="77777777" w:rsidTr="7BC5478D">
        <w:trPr>
          <w:trHeight w:val="300"/>
        </w:trPr>
        <w:tc>
          <w:tcPr>
            <w:tcW w:w="2263" w:type="dxa"/>
            <w:shd w:val="clear" w:color="auto" w:fill="auto"/>
          </w:tcPr>
          <w:p w14:paraId="48D62E04" w14:textId="7EFC6A74" w:rsidR="000D3B39" w:rsidRPr="001A1951" w:rsidRDefault="000D3B39" w:rsidP="00394FD8">
            <w:pPr>
              <w:rPr>
                <w:sz w:val="24"/>
                <w:szCs w:val="24"/>
              </w:rPr>
            </w:pPr>
            <w:r w:rsidRPr="001A1951">
              <w:rPr>
                <w:sz w:val="24"/>
                <w:szCs w:val="24"/>
              </w:rPr>
              <w:t>Exception Conditions:</w:t>
            </w:r>
          </w:p>
        </w:tc>
        <w:tc>
          <w:tcPr>
            <w:tcW w:w="7087" w:type="dxa"/>
            <w:gridSpan w:val="2"/>
            <w:shd w:val="clear" w:color="auto" w:fill="auto"/>
          </w:tcPr>
          <w:p w14:paraId="5BB02A57" w14:textId="1D2F0990" w:rsidR="000D3B39" w:rsidRPr="001A1951" w:rsidRDefault="000D3B39" w:rsidP="00394FD8">
            <w:pPr>
              <w:ind w:left="317"/>
              <w:rPr>
                <w:sz w:val="24"/>
                <w:szCs w:val="24"/>
              </w:rPr>
            </w:pPr>
            <w:r w:rsidRPr="001A1951">
              <w:rPr>
                <w:sz w:val="24"/>
                <w:szCs w:val="24"/>
              </w:rPr>
              <w:t>4.1 If the system encounters an issue during assignment, the system will display an error message and prompt the admin to retry.</w:t>
            </w:r>
          </w:p>
        </w:tc>
      </w:tr>
    </w:tbl>
    <w:p w14:paraId="2F70223B" w14:textId="77777777" w:rsidR="000D3B39" w:rsidRPr="001A1951" w:rsidRDefault="000D3B39" w:rsidP="000D3B39">
      <w:pPr>
        <w:pStyle w:val="Caption"/>
        <w:jc w:val="center"/>
        <w:rPr>
          <w:sz w:val="24"/>
          <w:szCs w:val="24"/>
        </w:rPr>
      </w:pPr>
    </w:p>
    <w:p w14:paraId="7BDE04E6" w14:textId="77777777" w:rsidR="000D3B39" w:rsidRPr="001A1951" w:rsidRDefault="000D3B39" w:rsidP="000D3B39">
      <w:pPr>
        <w:pStyle w:val="Caption"/>
        <w:jc w:val="center"/>
        <w:rPr>
          <w:sz w:val="24"/>
          <w:szCs w:val="24"/>
        </w:rPr>
      </w:pPr>
      <w:bookmarkStart w:id="131" w:name="_Toc156213891"/>
      <w:r w:rsidRPr="001A1951">
        <w:rPr>
          <w:sz w:val="24"/>
          <w:szCs w:val="24"/>
        </w:rPr>
        <w:t xml:space="preserve">Table </w:t>
      </w:r>
      <w:r w:rsidRPr="001A1951">
        <w:rPr>
          <w:sz w:val="24"/>
          <w:szCs w:val="24"/>
        </w:rPr>
        <w:fldChar w:fldCharType="begin"/>
      </w:r>
      <w:r w:rsidRPr="001A1951">
        <w:rPr>
          <w:sz w:val="24"/>
          <w:szCs w:val="24"/>
        </w:rPr>
        <w:instrText xml:space="preserve"> SEQ Table \* ARABIC </w:instrText>
      </w:r>
      <w:r w:rsidRPr="001A1951">
        <w:rPr>
          <w:sz w:val="24"/>
          <w:szCs w:val="24"/>
        </w:rPr>
        <w:fldChar w:fldCharType="separate"/>
      </w:r>
      <w:r w:rsidRPr="001A1951">
        <w:rPr>
          <w:noProof/>
          <w:sz w:val="24"/>
          <w:szCs w:val="24"/>
        </w:rPr>
        <w:t>10</w:t>
      </w:r>
      <w:r w:rsidRPr="001A1951">
        <w:rPr>
          <w:sz w:val="24"/>
          <w:szCs w:val="24"/>
        </w:rPr>
        <w:fldChar w:fldCharType="end"/>
      </w:r>
      <w:r w:rsidRPr="001A1951">
        <w:rPr>
          <w:sz w:val="24"/>
          <w:szCs w:val="24"/>
        </w:rPr>
        <w:t xml:space="preserve"> Use Case Full Description Manage User</w:t>
      </w:r>
      <w:bookmarkEnd w:id="131"/>
    </w:p>
    <w:p w14:paraId="0F6EF919" w14:textId="77777777" w:rsidR="000D3B39" w:rsidRPr="001A1951" w:rsidRDefault="000D3B39" w:rsidP="000D3B39">
      <w:pPr>
        <w:rPr>
          <w:sz w:val="24"/>
          <w:szCs w:val="24"/>
        </w:rPr>
      </w:pPr>
    </w:p>
    <w:tbl>
      <w:tblPr>
        <w:tblStyle w:val="TableGrid1"/>
        <w:tblW w:w="0" w:type="auto"/>
        <w:shd w:val="clear" w:color="auto" w:fill="F4B083" w:themeFill="accent2" w:themeFillTint="99"/>
        <w:tblLook w:val="04A0" w:firstRow="1" w:lastRow="0" w:firstColumn="1" w:lastColumn="0" w:noHBand="0" w:noVBand="1"/>
      </w:tblPr>
      <w:tblGrid>
        <w:gridCol w:w="2263"/>
        <w:gridCol w:w="3544"/>
        <w:gridCol w:w="3543"/>
      </w:tblGrid>
      <w:tr w:rsidR="000D3B39" w:rsidRPr="001A1951" w14:paraId="6DC3945F" w14:textId="77777777" w:rsidTr="7F45A552">
        <w:trPr>
          <w:trHeight w:val="300"/>
        </w:trPr>
        <w:tc>
          <w:tcPr>
            <w:tcW w:w="2263" w:type="dxa"/>
            <w:shd w:val="clear" w:color="auto" w:fill="FFFFFF" w:themeFill="background1"/>
          </w:tcPr>
          <w:p w14:paraId="2F56EC34" w14:textId="55B5B375" w:rsidR="000D3B39" w:rsidRPr="001A1951" w:rsidRDefault="000D3B39" w:rsidP="00394FD8">
            <w:pPr>
              <w:rPr>
                <w:sz w:val="24"/>
                <w:szCs w:val="24"/>
              </w:rPr>
            </w:pPr>
            <w:r w:rsidRPr="001A1951">
              <w:rPr>
                <w:sz w:val="24"/>
                <w:szCs w:val="24"/>
              </w:rPr>
              <w:t>Use Case Name:</w:t>
            </w:r>
          </w:p>
        </w:tc>
        <w:tc>
          <w:tcPr>
            <w:tcW w:w="7087" w:type="dxa"/>
            <w:gridSpan w:val="2"/>
            <w:shd w:val="clear" w:color="auto" w:fill="FFFFFF" w:themeFill="background1"/>
          </w:tcPr>
          <w:p w14:paraId="34B0629B" w14:textId="74BCAF6F" w:rsidR="000D3B39" w:rsidRPr="001A1951" w:rsidRDefault="000D3B39" w:rsidP="00394FD8">
            <w:pPr>
              <w:rPr>
                <w:sz w:val="24"/>
                <w:szCs w:val="24"/>
              </w:rPr>
            </w:pPr>
            <w:r w:rsidRPr="001A1951">
              <w:rPr>
                <w:sz w:val="24"/>
                <w:szCs w:val="24"/>
              </w:rPr>
              <w:t>Generate Report</w:t>
            </w:r>
          </w:p>
        </w:tc>
      </w:tr>
      <w:tr w:rsidR="000D3B39" w:rsidRPr="001A1951" w14:paraId="3DD94C56" w14:textId="77777777" w:rsidTr="7F45A552">
        <w:trPr>
          <w:trHeight w:val="300"/>
        </w:trPr>
        <w:tc>
          <w:tcPr>
            <w:tcW w:w="2263" w:type="dxa"/>
            <w:shd w:val="clear" w:color="auto" w:fill="FFFFFF" w:themeFill="background1"/>
          </w:tcPr>
          <w:p w14:paraId="031FE5F8" w14:textId="5D38BC9B" w:rsidR="000D3B39" w:rsidRPr="001A1951" w:rsidRDefault="000D3B39" w:rsidP="00394FD8">
            <w:pPr>
              <w:rPr>
                <w:sz w:val="24"/>
                <w:szCs w:val="24"/>
              </w:rPr>
            </w:pPr>
            <w:r w:rsidRPr="001A1951">
              <w:rPr>
                <w:sz w:val="24"/>
                <w:szCs w:val="24"/>
              </w:rPr>
              <w:t>Scenario:</w:t>
            </w:r>
          </w:p>
        </w:tc>
        <w:tc>
          <w:tcPr>
            <w:tcW w:w="7087" w:type="dxa"/>
            <w:gridSpan w:val="2"/>
            <w:shd w:val="clear" w:color="auto" w:fill="FFFFFF" w:themeFill="background1"/>
          </w:tcPr>
          <w:p w14:paraId="79C60C78" w14:textId="2AD0BFBA" w:rsidR="000D3B39" w:rsidRPr="001A1951" w:rsidRDefault="000D3B39" w:rsidP="00394FD8">
            <w:pPr>
              <w:rPr>
                <w:sz w:val="24"/>
                <w:szCs w:val="24"/>
              </w:rPr>
            </w:pPr>
            <w:r w:rsidRPr="001A1951">
              <w:rPr>
                <w:sz w:val="24"/>
                <w:szCs w:val="24"/>
              </w:rPr>
              <w:t>Generate reports in the system</w:t>
            </w:r>
          </w:p>
        </w:tc>
      </w:tr>
      <w:tr w:rsidR="000D3B39" w:rsidRPr="001A1951" w14:paraId="7942C9E2" w14:textId="77777777" w:rsidTr="7F45A552">
        <w:trPr>
          <w:trHeight w:val="300"/>
        </w:trPr>
        <w:tc>
          <w:tcPr>
            <w:tcW w:w="2263" w:type="dxa"/>
            <w:shd w:val="clear" w:color="auto" w:fill="FFFFFF" w:themeFill="background1"/>
          </w:tcPr>
          <w:p w14:paraId="545249A5" w14:textId="3F8BE239" w:rsidR="000D3B39" w:rsidRPr="001A1951" w:rsidRDefault="000D3B39" w:rsidP="00394FD8">
            <w:pPr>
              <w:rPr>
                <w:sz w:val="24"/>
                <w:szCs w:val="24"/>
              </w:rPr>
            </w:pPr>
            <w:r w:rsidRPr="001A1951">
              <w:rPr>
                <w:sz w:val="24"/>
                <w:szCs w:val="24"/>
              </w:rPr>
              <w:t>Triggering Event:</w:t>
            </w:r>
          </w:p>
        </w:tc>
        <w:tc>
          <w:tcPr>
            <w:tcW w:w="7087" w:type="dxa"/>
            <w:gridSpan w:val="2"/>
            <w:shd w:val="clear" w:color="auto" w:fill="FFFFFF" w:themeFill="background1"/>
          </w:tcPr>
          <w:p w14:paraId="73E026F0" w14:textId="67427478" w:rsidR="000D3B39" w:rsidRPr="001A1951" w:rsidRDefault="000D3B39" w:rsidP="00394FD8">
            <w:pPr>
              <w:rPr>
                <w:sz w:val="24"/>
                <w:szCs w:val="24"/>
              </w:rPr>
            </w:pPr>
            <w:r w:rsidRPr="001A1951">
              <w:rPr>
                <w:sz w:val="24"/>
                <w:szCs w:val="24"/>
              </w:rPr>
              <w:t>Generate report</w:t>
            </w:r>
          </w:p>
        </w:tc>
      </w:tr>
      <w:tr w:rsidR="000D3B39" w:rsidRPr="001A1951" w14:paraId="3B07E592" w14:textId="77777777" w:rsidTr="7F45A552">
        <w:trPr>
          <w:trHeight w:val="300"/>
        </w:trPr>
        <w:tc>
          <w:tcPr>
            <w:tcW w:w="2263" w:type="dxa"/>
            <w:shd w:val="clear" w:color="auto" w:fill="FFFFFF" w:themeFill="background1"/>
          </w:tcPr>
          <w:p w14:paraId="3B35412A" w14:textId="77777777" w:rsidR="000D3B39" w:rsidRPr="001A1951" w:rsidRDefault="000D3B39" w:rsidP="00394FD8">
            <w:pPr>
              <w:rPr>
                <w:sz w:val="24"/>
                <w:szCs w:val="24"/>
              </w:rPr>
            </w:pPr>
            <w:r w:rsidRPr="001A1951">
              <w:rPr>
                <w:sz w:val="24"/>
                <w:szCs w:val="24"/>
              </w:rPr>
              <w:t>Brief</w:t>
            </w:r>
          </w:p>
          <w:p w14:paraId="691C0DC6" w14:textId="0511BE81" w:rsidR="000D3B39" w:rsidRPr="001A1951" w:rsidRDefault="000D3B39" w:rsidP="00394FD8">
            <w:pPr>
              <w:rPr>
                <w:sz w:val="24"/>
                <w:szCs w:val="24"/>
              </w:rPr>
            </w:pPr>
            <w:r w:rsidRPr="001A1951">
              <w:rPr>
                <w:sz w:val="24"/>
                <w:szCs w:val="24"/>
              </w:rPr>
              <w:t>Description:</w:t>
            </w:r>
          </w:p>
        </w:tc>
        <w:tc>
          <w:tcPr>
            <w:tcW w:w="7087" w:type="dxa"/>
            <w:gridSpan w:val="2"/>
            <w:shd w:val="clear" w:color="auto" w:fill="FFFFFF" w:themeFill="background1"/>
          </w:tcPr>
          <w:p w14:paraId="74494C7A" w14:textId="0D858CC1" w:rsidR="000D3B39" w:rsidRPr="001A1951" w:rsidRDefault="000D3B39" w:rsidP="00394FD8">
            <w:pPr>
              <w:rPr>
                <w:sz w:val="24"/>
                <w:szCs w:val="24"/>
              </w:rPr>
            </w:pPr>
            <w:r w:rsidRPr="001A1951">
              <w:rPr>
                <w:sz w:val="24"/>
                <w:szCs w:val="24"/>
              </w:rPr>
              <w:t xml:space="preserve">When a </w:t>
            </w:r>
            <w:r w:rsidR="007B4451">
              <w:rPr>
                <w:sz w:val="24"/>
                <w:szCs w:val="24"/>
              </w:rPr>
              <w:t>student</w:t>
            </w:r>
            <w:r w:rsidR="007B4451" w:rsidRPr="001A1951">
              <w:rPr>
                <w:sz w:val="24"/>
                <w:szCs w:val="24"/>
              </w:rPr>
              <w:t xml:space="preserve">, </w:t>
            </w:r>
            <w:r w:rsidR="007B4451">
              <w:rPr>
                <w:sz w:val="24"/>
                <w:szCs w:val="24"/>
              </w:rPr>
              <w:t>professor, proofreader</w:t>
            </w:r>
            <w:r w:rsidR="007B4451" w:rsidRPr="001A1951">
              <w:rPr>
                <w:sz w:val="24"/>
                <w:szCs w:val="24"/>
              </w:rPr>
              <w:t xml:space="preserve">, </w:t>
            </w:r>
            <w:r w:rsidR="007B4451">
              <w:rPr>
                <w:sz w:val="24"/>
                <w:szCs w:val="24"/>
              </w:rPr>
              <w:t>executive director, English cluster head</w:t>
            </w:r>
            <w:r w:rsidR="007B4451" w:rsidRPr="001A1951">
              <w:rPr>
                <w:sz w:val="24"/>
                <w:szCs w:val="24"/>
              </w:rPr>
              <w:t xml:space="preserve">, </w:t>
            </w:r>
            <w:r w:rsidR="007B4451">
              <w:rPr>
                <w:sz w:val="24"/>
                <w:szCs w:val="24"/>
              </w:rPr>
              <w:t>librarian</w:t>
            </w:r>
            <w:r w:rsidR="007B4451" w:rsidRPr="001A1951">
              <w:rPr>
                <w:sz w:val="24"/>
                <w:szCs w:val="24"/>
              </w:rPr>
              <w:t>, or</w:t>
            </w:r>
            <w:r w:rsidRPr="001A1951">
              <w:rPr>
                <w:sz w:val="24"/>
                <w:szCs w:val="24"/>
              </w:rPr>
              <w:t xml:space="preserve"> admin wants to obtain a specific report from the system, they will choose a type of report allowed to them and set the criteria for the report’s basis. and request the system to generate a report for them to download.</w:t>
            </w:r>
          </w:p>
        </w:tc>
      </w:tr>
      <w:tr w:rsidR="000D3B39" w:rsidRPr="001A1951" w14:paraId="66C22EF2" w14:textId="77777777" w:rsidTr="7F45A552">
        <w:trPr>
          <w:trHeight w:val="300"/>
        </w:trPr>
        <w:tc>
          <w:tcPr>
            <w:tcW w:w="2263" w:type="dxa"/>
            <w:shd w:val="clear" w:color="auto" w:fill="FFFFFF" w:themeFill="background1"/>
          </w:tcPr>
          <w:p w14:paraId="38FEF89E" w14:textId="52637265" w:rsidR="000D3B39" w:rsidRPr="001A1951" w:rsidRDefault="000D3B39" w:rsidP="00394FD8">
            <w:pPr>
              <w:rPr>
                <w:sz w:val="24"/>
                <w:szCs w:val="24"/>
              </w:rPr>
            </w:pPr>
            <w:r w:rsidRPr="001A1951">
              <w:rPr>
                <w:sz w:val="24"/>
                <w:szCs w:val="24"/>
              </w:rPr>
              <w:t>Actors:</w:t>
            </w:r>
          </w:p>
        </w:tc>
        <w:tc>
          <w:tcPr>
            <w:tcW w:w="7087" w:type="dxa"/>
            <w:gridSpan w:val="2"/>
            <w:shd w:val="clear" w:color="auto" w:fill="FFFFFF" w:themeFill="background1"/>
          </w:tcPr>
          <w:p w14:paraId="2894926D" w14:textId="475C4546" w:rsidR="000D3B39" w:rsidRPr="001A1951" w:rsidRDefault="007B4451" w:rsidP="00394FD8">
            <w:pPr>
              <w:rPr>
                <w:sz w:val="24"/>
                <w:szCs w:val="24"/>
              </w:rPr>
            </w:pPr>
            <w:r>
              <w:rPr>
                <w:sz w:val="24"/>
                <w:szCs w:val="24"/>
              </w:rPr>
              <w:t>Student</w:t>
            </w:r>
            <w:r w:rsidRPr="001A1951">
              <w:rPr>
                <w:sz w:val="24"/>
                <w:szCs w:val="24"/>
              </w:rPr>
              <w:t xml:space="preserve">, </w:t>
            </w:r>
            <w:r>
              <w:rPr>
                <w:sz w:val="24"/>
                <w:szCs w:val="24"/>
              </w:rPr>
              <w:t>professor, proofreader</w:t>
            </w:r>
            <w:r w:rsidRPr="001A1951">
              <w:rPr>
                <w:sz w:val="24"/>
                <w:szCs w:val="24"/>
              </w:rPr>
              <w:t xml:space="preserve">, </w:t>
            </w:r>
            <w:r>
              <w:rPr>
                <w:sz w:val="24"/>
                <w:szCs w:val="24"/>
              </w:rPr>
              <w:t>executive director, English cluster head</w:t>
            </w:r>
            <w:r w:rsidRPr="001A1951">
              <w:rPr>
                <w:sz w:val="24"/>
                <w:szCs w:val="24"/>
              </w:rPr>
              <w:t xml:space="preserve">, </w:t>
            </w:r>
            <w:r>
              <w:rPr>
                <w:sz w:val="24"/>
                <w:szCs w:val="24"/>
              </w:rPr>
              <w:t>librarian</w:t>
            </w:r>
            <w:r w:rsidRPr="001A1951">
              <w:rPr>
                <w:sz w:val="24"/>
                <w:szCs w:val="24"/>
              </w:rPr>
              <w:t xml:space="preserve">, </w:t>
            </w:r>
            <w:r>
              <w:rPr>
                <w:sz w:val="24"/>
                <w:szCs w:val="24"/>
              </w:rPr>
              <w:t>admin</w:t>
            </w:r>
          </w:p>
        </w:tc>
      </w:tr>
      <w:tr w:rsidR="000D3B39" w:rsidRPr="001A1951" w14:paraId="5E6BFE66" w14:textId="77777777" w:rsidTr="7F45A552">
        <w:trPr>
          <w:trHeight w:val="300"/>
        </w:trPr>
        <w:tc>
          <w:tcPr>
            <w:tcW w:w="2263" w:type="dxa"/>
            <w:shd w:val="clear" w:color="auto" w:fill="FFFFFF" w:themeFill="background1"/>
          </w:tcPr>
          <w:p w14:paraId="428FE177" w14:textId="0A40D7DB" w:rsidR="000D3B39" w:rsidRPr="001A1951" w:rsidRDefault="000D3B39" w:rsidP="00394FD8">
            <w:pPr>
              <w:rPr>
                <w:sz w:val="24"/>
                <w:szCs w:val="24"/>
              </w:rPr>
            </w:pPr>
            <w:r w:rsidRPr="001A1951">
              <w:rPr>
                <w:sz w:val="24"/>
                <w:szCs w:val="24"/>
              </w:rPr>
              <w:t>Related Use Cases:</w:t>
            </w:r>
          </w:p>
        </w:tc>
        <w:tc>
          <w:tcPr>
            <w:tcW w:w="7087" w:type="dxa"/>
            <w:gridSpan w:val="2"/>
            <w:shd w:val="clear" w:color="auto" w:fill="FFFFFF" w:themeFill="background1"/>
          </w:tcPr>
          <w:p w14:paraId="24C96D1F" w14:textId="77777777" w:rsidR="000D3B39" w:rsidRPr="001A1951" w:rsidRDefault="000D3B39" w:rsidP="00394FD8">
            <w:pPr>
              <w:rPr>
                <w:sz w:val="24"/>
                <w:szCs w:val="24"/>
              </w:rPr>
            </w:pPr>
          </w:p>
        </w:tc>
      </w:tr>
      <w:tr w:rsidR="000D3B39" w:rsidRPr="001A1951" w14:paraId="77BA8C4C" w14:textId="77777777" w:rsidTr="7F45A552">
        <w:trPr>
          <w:trHeight w:val="300"/>
        </w:trPr>
        <w:tc>
          <w:tcPr>
            <w:tcW w:w="2263" w:type="dxa"/>
            <w:shd w:val="clear" w:color="auto" w:fill="FFFFFF" w:themeFill="background1"/>
          </w:tcPr>
          <w:p w14:paraId="700B7B79" w14:textId="1060F1CD" w:rsidR="000D3B39" w:rsidRPr="001A1951" w:rsidRDefault="000D3B39" w:rsidP="00394FD8">
            <w:pPr>
              <w:rPr>
                <w:sz w:val="24"/>
                <w:szCs w:val="24"/>
              </w:rPr>
            </w:pPr>
            <w:r w:rsidRPr="001A1951">
              <w:rPr>
                <w:sz w:val="24"/>
                <w:szCs w:val="24"/>
              </w:rPr>
              <w:lastRenderedPageBreak/>
              <w:t>Stakeholders:</w:t>
            </w:r>
          </w:p>
        </w:tc>
        <w:tc>
          <w:tcPr>
            <w:tcW w:w="7087" w:type="dxa"/>
            <w:gridSpan w:val="2"/>
            <w:shd w:val="clear" w:color="auto" w:fill="FFFFFF" w:themeFill="background1"/>
          </w:tcPr>
          <w:p w14:paraId="2711A8E7" w14:textId="77777777" w:rsidR="000D3B39" w:rsidRPr="001A1951" w:rsidRDefault="000D3B39" w:rsidP="00394FD8">
            <w:pPr>
              <w:spacing w:line="259" w:lineRule="auto"/>
              <w:rPr>
                <w:sz w:val="24"/>
                <w:szCs w:val="24"/>
              </w:rPr>
            </w:pPr>
            <w:r w:rsidRPr="001A1951">
              <w:rPr>
                <w:sz w:val="24"/>
                <w:szCs w:val="24"/>
              </w:rPr>
              <w:t>Student: to access and download reports.</w:t>
            </w:r>
          </w:p>
          <w:p w14:paraId="6B896861" w14:textId="77777777" w:rsidR="007B4451" w:rsidRDefault="007B4451" w:rsidP="007B4451">
            <w:pPr>
              <w:spacing w:line="259" w:lineRule="auto"/>
              <w:rPr>
                <w:sz w:val="24"/>
                <w:szCs w:val="24"/>
              </w:rPr>
            </w:pPr>
            <w:r w:rsidRPr="001A1951">
              <w:rPr>
                <w:sz w:val="24"/>
                <w:szCs w:val="24"/>
              </w:rPr>
              <w:t>Pro</w:t>
            </w:r>
            <w:r>
              <w:rPr>
                <w:sz w:val="24"/>
                <w:szCs w:val="24"/>
              </w:rPr>
              <w:t>fessor</w:t>
            </w:r>
            <w:r w:rsidRPr="001A1951">
              <w:rPr>
                <w:sz w:val="24"/>
                <w:szCs w:val="24"/>
              </w:rPr>
              <w:t>: to review and analyze reports and to monitor academic performance.</w:t>
            </w:r>
          </w:p>
          <w:p w14:paraId="11762F80" w14:textId="77777777" w:rsidR="007B4451" w:rsidRPr="001A1951" w:rsidRDefault="007B4451" w:rsidP="007B4451">
            <w:pPr>
              <w:spacing w:line="259" w:lineRule="auto"/>
              <w:rPr>
                <w:sz w:val="24"/>
                <w:szCs w:val="24"/>
              </w:rPr>
            </w:pPr>
            <w:r>
              <w:rPr>
                <w:sz w:val="24"/>
                <w:szCs w:val="24"/>
              </w:rPr>
              <w:t>Proofreader: to check their own progress on their tasks.</w:t>
            </w:r>
          </w:p>
          <w:p w14:paraId="7E090874" w14:textId="77777777" w:rsidR="007B4451" w:rsidRPr="001A1951" w:rsidRDefault="007B4451" w:rsidP="007B4451">
            <w:pPr>
              <w:spacing w:line="259" w:lineRule="auto"/>
              <w:rPr>
                <w:sz w:val="24"/>
                <w:szCs w:val="24"/>
              </w:rPr>
            </w:pPr>
            <w:r>
              <w:rPr>
                <w:sz w:val="24"/>
                <w:szCs w:val="24"/>
              </w:rPr>
              <w:t>PBL head</w:t>
            </w:r>
            <w:r w:rsidRPr="001A1951">
              <w:rPr>
                <w:sz w:val="24"/>
                <w:szCs w:val="24"/>
              </w:rPr>
              <w:t xml:space="preserve">: to track project-based learning </w:t>
            </w:r>
            <w:proofErr w:type="gramStart"/>
            <w:r w:rsidRPr="001A1951">
              <w:rPr>
                <w:sz w:val="24"/>
                <w:szCs w:val="24"/>
              </w:rPr>
              <w:t>outcomes;</w:t>
            </w:r>
            <w:proofErr w:type="gramEnd"/>
            <w:r w:rsidRPr="001A1951">
              <w:rPr>
                <w:sz w:val="24"/>
                <w:szCs w:val="24"/>
              </w:rPr>
              <w:t xml:space="preserve"> </w:t>
            </w:r>
          </w:p>
          <w:p w14:paraId="3B964ADE" w14:textId="77777777" w:rsidR="007B4451" w:rsidRPr="001A1951" w:rsidRDefault="007B4451" w:rsidP="007B4451">
            <w:pPr>
              <w:spacing w:line="259" w:lineRule="auto"/>
              <w:rPr>
                <w:sz w:val="24"/>
                <w:szCs w:val="24"/>
              </w:rPr>
            </w:pPr>
            <w:r>
              <w:rPr>
                <w:sz w:val="24"/>
                <w:szCs w:val="24"/>
              </w:rPr>
              <w:t xml:space="preserve">Executive director: </w:t>
            </w:r>
            <w:r w:rsidRPr="001A1951">
              <w:rPr>
                <w:sz w:val="24"/>
                <w:szCs w:val="24"/>
              </w:rPr>
              <w:t>to make informed strategic decisions, assess effectiveness, and support curriculum enhancements.</w:t>
            </w:r>
          </w:p>
          <w:p w14:paraId="0FC302E3" w14:textId="77777777" w:rsidR="000D3B39" w:rsidRPr="001A1951" w:rsidRDefault="000D3B39" w:rsidP="00394FD8">
            <w:pPr>
              <w:spacing w:line="259" w:lineRule="auto"/>
              <w:rPr>
                <w:sz w:val="24"/>
                <w:szCs w:val="24"/>
              </w:rPr>
            </w:pPr>
            <w:r w:rsidRPr="001A1951">
              <w:rPr>
                <w:sz w:val="24"/>
                <w:szCs w:val="24"/>
              </w:rPr>
              <w:t>to review department-specific reports and analyze data for program improvement.</w:t>
            </w:r>
          </w:p>
          <w:p w14:paraId="475288F2" w14:textId="77777777" w:rsidR="007B4451" w:rsidRPr="001A1951" w:rsidRDefault="007B4451" w:rsidP="007B4451">
            <w:pPr>
              <w:spacing w:line="259" w:lineRule="auto"/>
              <w:rPr>
                <w:sz w:val="24"/>
                <w:szCs w:val="24"/>
              </w:rPr>
            </w:pPr>
            <w:r>
              <w:rPr>
                <w:sz w:val="24"/>
                <w:szCs w:val="24"/>
              </w:rPr>
              <w:t>English cluster head: to track the progress of proofreading tasks among proofreaders.</w:t>
            </w:r>
          </w:p>
          <w:p w14:paraId="267F2BA8" w14:textId="445C7485" w:rsidR="000D3B39" w:rsidRPr="001A1951" w:rsidRDefault="007B4451" w:rsidP="00394FD8">
            <w:pPr>
              <w:spacing w:line="259" w:lineRule="auto"/>
              <w:rPr>
                <w:sz w:val="24"/>
                <w:szCs w:val="24"/>
              </w:rPr>
            </w:pPr>
            <w:r>
              <w:rPr>
                <w:sz w:val="24"/>
                <w:szCs w:val="24"/>
              </w:rPr>
              <w:t>Admin</w:t>
            </w:r>
            <w:r w:rsidR="000D3B39" w:rsidRPr="001A1951">
              <w:rPr>
                <w:sz w:val="24"/>
                <w:szCs w:val="24"/>
              </w:rPr>
              <w:t>: to manage system permissions and report generation.</w:t>
            </w:r>
          </w:p>
        </w:tc>
      </w:tr>
      <w:tr w:rsidR="000D3B39" w:rsidRPr="001A1951" w14:paraId="734B43EA" w14:textId="77777777" w:rsidTr="7F45A552">
        <w:trPr>
          <w:trHeight w:val="300"/>
        </w:trPr>
        <w:tc>
          <w:tcPr>
            <w:tcW w:w="2263" w:type="dxa"/>
            <w:shd w:val="clear" w:color="auto" w:fill="FFFFFF" w:themeFill="background1"/>
          </w:tcPr>
          <w:p w14:paraId="4AA541D6" w14:textId="4DF4EB8E" w:rsidR="000D3B39" w:rsidRPr="001A1951" w:rsidRDefault="000D3B39" w:rsidP="00394FD8">
            <w:pPr>
              <w:rPr>
                <w:sz w:val="24"/>
                <w:szCs w:val="24"/>
              </w:rPr>
            </w:pPr>
            <w:r w:rsidRPr="001A1951">
              <w:rPr>
                <w:sz w:val="24"/>
                <w:szCs w:val="24"/>
              </w:rPr>
              <w:t>Preconditions:</w:t>
            </w:r>
          </w:p>
        </w:tc>
        <w:tc>
          <w:tcPr>
            <w:tcW w:w="7087" w:type="dxa"/>
            <w:gridSpan w:val="2"/>
            <w:shd w:val="clear" w:color="auto" w:fill="FFFFFF" w:themeFill="background1"/>
          </w:tcPr>
          <w:p w14:paraId="65CCA965" w14:textId="77777777" w:rsidR="000D3B39" w:rsidRPr="001A1951" w:rsidRDefault="000D3B39" w:rsidP="00394FD8">
            <w:pPr>
              <w:tabs>
                <w:tab w:val="left" w:pos="916"/>
              </w:tabs>
              <w:rPr>
                <w:sz w:val="24"/>
                <w:szCs w:val="24"/>
              </w:rPr>
            </w:pPr>
            <w:r w:rsidRPr="001A1951">
              <w:rPr>
                <w:sz w:val="24"/>
                <w:szCs w:val="24"/>
              </w:rPr>
              <w:t>User is logged in.</w:t>
            </w:r>
          </w:p>
          <w:p w14:paraId="3F5321FA" w14:textId="778B6832" w:rsidR="000D3B39" w:rsidRPr="001A1951" w:rsidRDefault="000D3B39" w:rsidP="00394FD8">
            <w:pPr>
              <w:tabs>
                <w:tab w:val="left" w:pos="916"/>
              </w:tabs>
              <w:rPr>
                <w:sz w:val="24"/>
                <w:szCs w:val="24"/>
              </w:rPr>
            </w:pPr>
            <w:r w:rsidRPr="001A1951">
              <w:rPr>
                <w:sz w:val="24"/>
                <w:szCs w:val="24"/>
              </w:rPr>
              <w:t>User has the permission to generate the report they want.</w:t>
            </w:r>
          </w:p>
        </w:tc>
      </w:tr>
      <w:tr w:rsidR="000D3B39" w:rsidRPr="001A1951" w14:paraId="110056B4" w14:textId="77777777" w:rsidTr="7F45A552">
        <w:trPr>
          <w:trHeight w:val="300"/>
        </w:trPr>
        <w:tc>
          <w:tcPr>
            <w:tcW w:w="2263" w:type="dxa"/>
            <w:shd w:val="clear" w:color="auto" w:fill="FFFFFF" w:themeFill="background1"/>
          </w:tcPr>
          <w:p w14:paraId="29796EE1" w14:textId="5C3858FF" w:rsidR="000D3B39" w:rsidRPr="001A1951" w:rsidRDefault="000D3B39" w:rsidP="00394FD8">
            <w:pPr>
              <w:rPr>
                <w:sz w:val="24"/>
                <w:szCs w:val="24"/>
              </w:rPr>
            </w:pPr>
            <w:r w:rsidRPr="001A1951">
              <w:rPr>
                <w:sz w:val="24"/>
                <w:szCs w:val="24"/>
              </w:rPr>
              <w:t>Postconditions:</w:t>
            </w:r>
          </w:p>
        </w:tc>
        <w:tc>
          <w:tcPr>
            <w:tcW w:w="7087" w:type="dxa"/>
            <w:gridSpan w:val="2"/>
            <w:shd w:val="clear" w:color="auto" w:fill="FFFFFF" w:themeFill="background1"/>
          </w:tcPr>
          <w:p w14:paraId="3E8DF076" w14:textId="77777777" w:rsidR="000D3B39" w:rsidRPr="001A1951" w:rsidRDefault="000D3B39" w:rsidP="00394FD8">
            <w:pPr>
              <w:rPr>
                <w:sz w:val="24"/>
                <w:szCs w:val="24"/>
              </w:rPr>
            </w:pPr>
            <w:r w:rsidRPr="001A1951">
              <w:rPr>
                <w:sz w:val="24"/>
                <w:szCs w:val="24"/>
              </w:rPr>
              <w:t>A report is created.</w:t>
            </w:r>
          </w:p>
          <w:p w14:paraId="2CDC0D8B" w14:textId="664EB2DC" w:rsidR="000D3B39" w:rsidRPr="001A1951" w:rsidRDefault="000D3B39" w:rsidP="00394FD8">
            <w:pPr>
              <w:ind w:left="34"/>
              <w:rPr>
                <w:sz w:val="24"/>
                <w:szCs w:val="24"/>
              </w:rPr>
            </w:pPr>
            <w:r w:rsidRPr="001A1951">
              <w:rPr>
                <w:sz w:val="24"/>
                <w:szCs w:val="24"/>
              </w:rPr>
              <w:t>The report is made available for download.</w:t>
            </w:r>
          </w:p>
        </w:tc>
      </w:tr>
      <w:tr w:rsidR="000D3B39" w:rsidRPr="001A1951" w14:paraId="118181FF" w14:textId="77777777" w:rsidTr="7F45A552">
        <w:trPr>
          <w:trHeight w:val="300"/>
        </w:trPr>
        <w:tc>
          <w:tcPr>
            <w:tcW w:w="2263" w:type="dxa"/>
            <w:vMerge w:val="restart"/>
            <w:shd w:val="clear" w:color="auto" w:fill="FFFFFF" w:themeFill="background1"/>
          </w:tcPr>
          <w:p w14:paraId="550AFCA0" w14:textId="0697F085" w:rsidR="000D3B39" w:rsidRPr="001A1951" w:rsidRDefault="000D3B39" w:rsidP="00394FD8">
            <w:pPr>
              <w:rPr>
                <w:sz w:val="24"/>
                <w:szCs w:val="24"/>
              </w:rPr>
            </w:pPr>
            <w:r w:rsidRPr="001A1951">
              <w:rPr>
                <w:sz w:val="24"/>
                <w:szCs w:val="24"/>
              </w:rPr>
              <w:t>Flow of Activities:</w:t>
            </w:r>
          </w:p>
        </w:tc>
        <w:tc>
          <w:tcPr>
            <w:tcW w:w="3544" w:type="dxa"/>
            <w:shd w:val="clear" w:color="auto" w:fill="FFFFFF" w:themeFill="background1"/>
          </w:tcPr>
          <w:p w14:paraId="218A59AC" w14:textId="370B2E8F" w:rsidR="000D3B39" w:rsidRPr="001A1951" w:rsidRDefault="000D3B39" w:rsidP="00394FD8">
            <w:pPr>
              <w:rPr>
                <w:sz w:val="24"/>
                <w:szCs w:val="24"/>
              </w:rPr>
            </w:pPr>
            <w:r w:rsidRPr="001A1951">
              <w:rPr>
                <w:sz w:val="24"/>
                <w:szCs w:val="24"/>
              </w:rPr>
              <w:t>Actor</w:t>
            </w:r>
          </w:p>
        </w:tc>
        <w:tc>
          <w:tcPr>
            <w:tcW w:w="3543" w:type="dxa"/>
            <w:shd w:val="clear" w:color="auto" w:fill="FFFFFF" w:themeFill="background1"/>
          </w:tcPr>
          <w:p w14:paraId="539EE344" w14:textId="13F1D3A4" w:rsidR="000D3B39" w:rsidRPr="001A1951" w:rsidRDefault="007B4451" w:rsidP="00394FD8">
            <w:pPr>
              <w:rPr>
                <w:sz w:val="24"/>
                <w:szCs w:val="24"/>
              </w:rPr>
            </w:pPr>
            <w:r w:rsidRPr="001A1951">
              <w:rPr>
                <w:sz w:val="24"/>
                <w:szCs w:val="24"/>
              </w:rPr>
              <w:t>Flow of Activities:</w:t>
            </w:r>
          </w:p>
        </w:tc>
      </w:tr>
      <w:tr w:rsidR="000D3B39" w:rsidRPr="001A1951" w14:paraId="22A4E867" w14:textId="77777777" w:rsidTr="7F45A552">
        <w:trPr>
          <w:trHeight w:val="300"/>
        </w:trPr>
        <w:tc>
          <w:tcPr>
            <w:tcW w:w="2263" w:type="dxa"/>
            <w:vMerge/>
          </w:tcPr>
          <w:p w14:paraId="3064C265" w14:textId="77777777" w:rsidR="000D3B39" w:rsidRPr="001A1951" w:rsidRDefault="000D3B39" w:rsidP="00394FD8">
            <w:pPr>
              <w:rPr>
                <w:sz w:val="24"/>
                <w:szCs w:val="24"/>
              </w:rPr>
            </w:pPr>
          </w:p>
        </w:tc>
        <w:tc>
          <w:tcPr>
            <w:tcW w:w="3544" w:type="dxa"/>
            <w:shd w:val="clear" w:color="auto" w:fill="FFFFFF" w:themeFill="background1"/>
          </w:tcPr>
          <w:p w14:paraId="5498E613" w14:textId="77777777" w:rsidR="000D3B39" w:rsidRPr="001A1951" w:rsidRDefault="000D3B39" w:rsidP="000D3B39">
            <w:pPr>
              <w:pStyle w:val="ListParagraph"/>
              <w:numPr>
                <w:ilvl w:val="0"/>
                <w:numId w:val="45"/>
              </w:numPr>
              <w:rPr>
                <w:sz w:val="24"/>
                <w:szCs w:val="24"/>
              </w:rPr>
            </w:pPr>
            <w:r w:rsidRPr="001A1951">
              <w:rPr>
                <w:sz w:val="24"/>
                <w:szCs w:val="24"/>
              </w:rPr>
              <w:t>User opens the reports page.</w:t>
            </w:r>
          </w:p>
          <w:p w14:paraId="08BF56A0" w14:textId="77777777" w:rsidR="000D3B39" w:rsidRPr="001A1951" w:rsidRDefault="000D3B39" w:rsidP="000D3B39">
            <w:pPr>
              <w:pStyle w:val="ListParagraph"/>
              <w:numPr>
                <w:ilvl w:val="0"/>
                <w:numId w:val="45"/>
              </w:numPr>
              <w:rPr>
                <w:sz w:val="24"/>
                <w:szCs w:val="24"/>
              </w:rPr>
            </w:pPr>
            <w:r w:rsidRPr="001A1951">
              <w:rPr>
                <w:sz w:val="24"/>
                <w:szCs w:val="24"/>
              </w:rPr>
              <w:t>User selects the report type, sets the criteria, and generates the report.</w:t>
            </w:r>
          </w:p>
          <w:p w14:paraId="2CD30A65" w14:textId="2F6AE4EF" w:rsidR="000D3B39" w:rsidRPr="001A1951" w:rsidRDefault="000D3B39" w:rsidP="000D3B39">
            <w:pPr>
              <w:pStyle w:val="ListParagraph"/>
              <w:numPr>
                <w:ilvl w:val="0"/>
                <w:numId w:val="45"/>
              </w:numPr>
              <w:rPr>
                <w:sz w:val="24"/>
                <w:szCs w:val="24"/>
              </w:rPr>
            </w:pPr>
            <w:r w:rsidRPr="001A1951">
              <w:rPr>
                <w:sz w:val="24"/>
                <w:szCs w:val="24"/>
              </w:rPr>
              <w:t>User downloads the generated report.</w:t>
            </w:r>
          </w:p>
        </w:tc>
        <w:tc>
          <w:tcPr>
            <w:tcW w:w="3543" w:type="dxa"/>
            <w:shd w:val="clear" w:color="auto" w:fill="FFFFFF" w:themeFill="background1"/>
          </w:tcPr>
          <w:p w14:paraId="37428821" w14:textId="77777777" w:rsidR="000D3B39" w:rsidRPr="001A1951" w:rsidRDefault="000D3B39" w:rsidP="00394FD8">
            <w:pPr>
              <w:ind w:left="466" w:hanging="283"/>
              <w:rPr>
                <w:sz w:val="24"/>
                <w:szCs w:val="24"/>
                <w:lang w:val="en-US"/>
              </w:rPr>
            </w:pPr>
            <w:r w:rsidRPr="001A1951">
              <w:rPr>
                <w:sz w:val="24"/>
                <w:szCs w:val="24"/>
              </w:rPr>
              <w:t>1.1. Display report type options according to their permissions.</w:t>
            </w:r>
          </w:p>
          <w:p w14:paraId="0E6D1FC0" w14:textId="77777777" w:rsidR="000D3B39" w:rsidRPr="001A1951" w:rsidRDefault="000D3B39" w:rsidP="00394FD8">
            <w:pPr>
              <w:ind w:left="466" w:hanging="283"/>
              <w:rPr>
                <w:sz w:val="24"/>
                <w:szCs w:val="24"/>
              </w:rPr>
            </w:pPr>
            <w:r w:rsidRPr="001A1951">
              <w:rPr>
                <w:sz w:val="24"/>
                <w:szCs w:val="24"/>
              </w:rPr>
              <w:t>2.1 Generate the requested report based on the type selected.</w:t>
            </w:r>
          </w:p>
          <w:p w14:paraId="0B67C05A" w14:textId="77777777" w:rsidR="000D3B39" w:rsidRPr="001A1951" w:rsidRDefault="000D3B39" w:rsidP="00394FD8">
            <w:pPr>
              <w:ind w:left="466" w:hanging="283"/>
              <w:rPr>
                <w:sz w:val="24"/>
                <w:szCs w:val="24"/>
              </w:rPr>
            </w:pPr>
            <w:r w:rsidRPr="001A1951">
              <w:rPr>
                <w:sz w:val="24"/>
                <w:szCs w:val="24"/>
              </w:rPr>
              <w:t>2.2 Display confirmation message that report generation is successful.</w:t>
            </w:r>
          </w:p>
          <w:p w14:paraId="264AE7A2" w14:textId="77777777" w:rsidR="000D3B39" w:rsidRPr="001A1951" w:rsidRDefault="000D3B39" w:rsidP="00394FD8">
            <w:pPr>
              <w:ind w:left="466" w:hanging="283"/>
              <w:rPr>
                <w:sz w:val="24"/>
                <w:szCs w:val="24"/>
              </w:rPr>
            </w:pPr>
            <w:r w:rsidRPr="001A1951">
              <w:rPr>
                <w:sz w:val="24"/>
                <w:szCs w:val="24"/>
              </w:rPr>
              <w:t>3.1 Report file download starts.</w:t>
            </w:r>
          </w:p>
        </w:tc>
      </w:tr>
      <w:tr w:rsidR="000D3B39" w:rsidRPr="001A1951" w14:paraId="53E6AAEF" w14:textId="77777777" w:rsidTr="7F45A552">
        <w:trPr>
          <w:trHeight w:val="300"/>
        </w:trPr>
        <w:tc>
          <w:tcPr>
            <w:tcW w:w="2263" w:type="dxa"/>
            <w:shd w:val="clear" w:color="auto" w:fill="FFFFFF" w:themeFill="background1"/>
          </w:tcPr>
          <w:p w14:paraId="2B7473E3" w14:textId="74236A84" w:rsidR="000D3B39" w:rsidRPr="001A1951" w:rsidRDefault="000D3B39" w:rsidP="00394FD8">
            <w:pPr>
              <w:rPr>
                <w:sz w:val="24"/>
                <w:szCs w:val="24"/>
              </w:rPr>
            </w:pPr>
            <w:r w:rsidRPr="001A1951">
              <w:rPr>
                <w:sz w:val="24"/>
                <w:szCs w:val="24"/>
              </w:rPr>
              <w:t>Exception Conditions:</w:t>
            </w:r>
          </w:p>
        </w:tc>
        <w:tc>
          <w:tcPr>
            <w:tcW w:w="7087" w:type="dxa"/>
            <w:gridSpan w:val="2"/>
            <w:shd w:val="clear" w:color="auto" w:fill="FFFFFF" w:themeFill="background1"/>
          </w:tcPr>
          <w:p w14:paraId="3DBEBDA9" w14:textId="3B415D08" w:rsidR="000D3B39" w:rsidRPr="001A1951" w:rsidRDefault="7E248C01" w:rsidP="00394FD8">
            <w:pPr>
              <w:ind w:left="317"/>
              <w:rPr>
                <w:sz w:val="24"/>
                <w:szCs w:val="24"/>
              </w:rPr>
            </w:pPr>
            <w:r w:rsidRPr="7F45A552">
              <w:rPr>
                <w:sz w:val="24"/>
                <w:szCs w:val="24"/>
              </w:rPr>
              <w:t xml:space="preserve">2.1 If the user does not have permission to the type of report or the criteria they set, the report cannot be </w:t>
            </w:r>
            <w:del w:id="132" w:author="Christian Viola" w:date="2024-02-19T04:02:00Z">
              <w:r w:rsidR="000D3B39" w:rsidRPr="7F45A552" w:rsidDel="7E248C01">
                <w:rPr>
                  <w:sz w:val="24"/>
                  <w:szCs w:val="24"/>
                </w:rPr>
                <w:delText>generated</w:delText>
              </w:r>
            </w:del>
            <w:ins w:id="133" w:author="Christian Viola" w:date="2024-02-19T04:02:00Z">
              <w:r w:rsidR="21E78A8E" w:rsidRPr="7F45A552">
                <w:rPr>
                  <w:sz w:val="24"/>
                  <w:szCs w:val="24"/>
                </w:rPr>
                <w:t>generated,</w:t>
              </w:r>
            </w:ins>
            <w:r w:rsidRPr="7F45A552">
              <w:rPr>
                <w:sz w:val="24"/>
                <w:szCs w:val="24"/>
              </w:rPr>
              <w:t xml:space="preserve"> and an error message will appear.</w:t>
            </w:r>
          </w:p>
          <w:p w14:paraId="597EC7C5" w14:textId="77777777" w:rsidR="000D3B39" w:rsidRPr="001A1951" w:rsidRDefault="000D3B39" w:rsidP="00394FD8">
            <w:pPr>
              <w:ind w:left="317"/>
              <w:rPr>
                <w:sz w:val="24"/>
                <w:szCs w:val="24"/>
              </w:rPr>
            </w:pPr>
            <w:r w:rsidRPr="001A1951">
              <w:rPr>
                <w:sz w:val="24"/>
                <w:szCs w:val="24"/>
              </w:rPr>
              <w:t>2.1. If the provided details by the user are invalid or incomplete, the system will not fulfill the request.</w:t>
            </w:r>
          </w:p>
          <w:p w14:paraId="057AD269" w14:textId="6FC2C66D" w:rsidR="000D3B39" w:rsidRPr="001A1951" w:rsidRDefault="000D3B39" w:rsidP="00394FD8">
            <w:pPr>
              <w:ind w:left="317"/>
              <w:rPr>
                <w:sz w:val="24"/>
                <w:szCs w:val="24"/>
              </w:rPr>
            </w:pPr>
            <w:r w:rsidRPr="001A1951">
              <w:rPr>
                <w:sz w:val="24"/>
                <w:szCs w:val="24"/>
              </w:rPr>
              <w:t>2.2 If the system encounters an issue during generation, the system will display an error message and prompt the student to retry.</w:t>
            </w:r>
          </w:p>
        </w:tc>
      </w:tr>
    </w:tbl>
    <w:p w14:paraId="533873C8" w14:textId="77777777" w:rsidR="000D3B39" w:rsidRPr="001A1951" w:rsidRDefault="000D3B39" w:rsidP="000D3B39">
      <w:pPr>
        <w:rPr>
          <w:sz w:val="24"/>
          <w:szCs w:val="24"/>
        </w:rPr>
      </w:pPr>
    </w:p>
    <w:p w14:paraId="37BE9B25" w14:textId="77777777" w:rsidR="000D3B39" w:rsidRPr="001A1951" w:rsidRDefault="000D3B39" w:rsidP="000D3B39">
      <w:pPr>
        <w:pStyle w:val="Caption"/>
        <w:jc w:val="center"/>
        <w:rPr>
          <w:sz w:val="24"/>
          <w:szCs w:val="24"/>
        </w:rPr>
      </w:pPr>
      <w:bookmarkStart w:id="134" w:name="_Toc156213892"/>
      <w:r w:rsidRPr="15687B69">
        <w:rPr>
          <w:sz w:val="24"/>
          <w:szCs w:val="24"/>
        </w:rPr>
        <w:t xml:space="preserve">Table </w:t>
      </w:r>
      <w:r w:rsidRPr="15687B69">
        <w:rPr>
          <w:sz w:val="24"/>
          <w:szCs w:val="24"/>
        </w:rPr>
        <w:fldChar w:fldCharType="begin"/>
      </w:r>
      <w:r w:rsidRPr="15687B69">
        <w:rPr>
          <w:sz w:val="24"/>
          <w:szCs w:val="24"/>
        </w:rPr>
        <w:instrText xml:space="preserve"> SEQ Table \* ARABIC </w:instrText>
      </w:r>
      <w:r w:rsidRPr="15687B69">
        <w:rPr>
          <w:sz w:val="24"/>
          <w:szCs w:val="24"/>
        </w:rPr>
        <w:fldChar w:fldCharType="separate"/>
      </w:r>
      <w:r w:rsidRPr="15687B69">
        <w:rPr>
          <w:noProof/>
          <w:sz w:val="24"/>
          <w:szCs w:val="24"/>
        </w:rPr>
        <w:t>11</w:t>
      </w:r>
      <w:r w:rsidRPr="15687B69">
        <w:rPr>
          <w:sz w:val="24"/>
          <w:szCs w:val="24"/>
        </w:rPr>
        <w:fldChar w:fldCharType="end"/>
      </w:r>
      <w:r w:rsidRPr="15687B69">
        <w:rPr>
          <w:sz w:val="24"/>
          <w:szCs w:val="24"/>
        </w:rPr>
        <w:t xml:space="preserve"> Use Case Full Description Generates Reports</w:t>
      </w:r>
      <w:bookmarkEnd w:id="134"/>
    </w:p>
    <w:tbl>
      <w:tblPr>
        <w:tblStyle w:val="TableGrid"/>
        <w:tblW w:w="0" w:type="auto"/>
        <w:tblLayout w:type="fixed"/>
        <w:tblLook w:val="04A0" w:firstRow="1" w:lastRow="0" w:firstColumn="1" w:lastColumn="0" w:noHBand="0" w:noVBand="1"/>
      </w:tblPr>
      <w:tblGrid>
        <w:gridCol w:w="2263"/>
        <w:gridCol w:w="3544"/>
        <w:gridCol w:w="3543"/>
      </w:tblGrid>
      <w:tr w:rsidR="15687B69" w14:paraId="41C1BDB7" w14:textId="77777777" w:rsidTr="7F45A552">
        <w:trPr>
          <w:trHeight w:val="300"/>
        </w:trPr>
        <w:tc>
          <w:tcPr>
            <w:tcW w:w="2263" w:type="dxa"/>
            <w:tcBorders>
              <w:top w:val="single" w:sz="8" w:space="0" w:color="auto"/>
              <w:left w:val="single" w:sz="8" w:space="0" w:color="auto"/>
              <w:bottom w:val="single" w:sz="8" w:space="0" w:color="auto"/>
              <w:right w:val="single" w:sz="8" w:space="0" w:color="auto"/>
            </w:tcBorders>
            <w:tcMar>
              <w:left w:w="108" w:type="dxa"/>
              <w:right w:w="108" w:type="dxa"/>
            </w:tcMar>
          </w:tcPr>
          <w:p w14:paraId="631912AF" w14:textId="0B939DB4" w:rsidR="15687B69" w:rsidRDefault="15687B69" w:rsidP="15687B69">
            <w:r w:rsidRPr="15687B69">
              <w:rPr>
                <w:rFonts w:eastAsia="Arial" w:cs="Arial"/>
                <w:sz w:val="24"/>
                <w:szCs w:val="24"/>
              </w:rPr>
              <w:t>Use Case Name:</w:t>
            </w:r>
          </w:p>
        </w:tc>
        <w:tc>
          <w:tcPr>
            <w:tcW w:w="708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1D38B1C" w14:textId="7B126A2D" w:rsidR="15687B69" w:rsidRDefault="15687B69" w:rsidP="15687B69">
            <w:r w:rsidRPr="15687B69">
              <w:rPr>
                <w:rFonts w:eastAsia="Arial" w:cs="Arial"/>
                <w:sz w:val="24"/>
                <w:szCs w:val="24"/>
              </w:rPr>
              <w:t>Manage Team</w:t>
            </w:r>
          </w:p>
        </w:tc>
      </w:tr>
      <w:tr w:rsidR="15687B69" w14:paraId="241AE209" w14:textId="77777777" w:rsidTr="7F45A552">
        <w:trPr>
          <w:trHeight w:val="300"/>
        </w:trPr>
        <w:tc>
          <w:tcPr>
            <w:tcW w:w="2263" w:type="dxa"/>
            <w:tcBorders>
              <w:top w:val="single" w:sz="8" w:space="0" w:color="auto"/>
              <w:left w:val="single" w:sz="8" w:space="0" w:color="auto"/>
              <w:bottom w:val="single" w:sz="8" w:space="0" w:color="auto"/>
              <w:right w:val="single" w:sz="8" w:space="0" w:color="auto"/>
            </w:tcBorders>
            <w:tcMar>
              <w:left w:w="108" w:type="dxa"/>
              <w:right w:w="108" w:type="dxa"/>
            </w:tcMar>
          </w:tcPr>
          <w:p w14:paraId="2ADE6BC7" w14:textId="381F40ED" w:rsidR="15687B69" w:rsidRDefault="15687B69" w:rsidP="15687B69">
            <w:r w:rsidRPr="15687B69">
              <w:rPr>
                <w:rFonts w:eastAsia="Arial" w:cs="Arial"/>
                <w:sz w:val="24"/>
                <w:szCs w:val="24"/>
              </w:rPr>
              <w:t>Scenario:</w:t>
            </w:r>
          </w:p>
        </w:tc>
        <w:tc>
          <w:tcPr>
            <w:tcW w:w="708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C5A5719" w14:textId="3DC04D2C" w:rsidR="15687B69" w:rsidRDefault="15687B69" w:rsidP="15687B69">
            <w:r w:rsidRPr="15687B69">
              <w:rPr>
                <w:rFonts w:eastAsia="Arial" w:cs="Arial"/>
                <w:sz w:val="24"/>
                <w:szCs w:val="24"/>
              </w:rPr>
              <w:t>A team's information is modified.</w:t>
            </w:r>
          </w:p>
        </w:tc>
      </w:tr>
      <w:tr w:rsidR="15687B69" w14:paraId="533F926E" w14:textId="77777777" w:rsidTr="7F45A552">
        <w:trPr>
          <w:trHeight w:val="300"/>
        </w:trPr>
        <w:tc>
          <w:tcPr>
            <w:tcW w:w="2263" w:type="dxa"/>
            <w:tcBorders>
              <w:top w:val="single" w:sz="8" w:space="0" w:color="auto"/>
              <w:left w:val="single" w:sz="8" w:space="0" w:color="auto"/>
              <w:bottom w:val="single" w:sz="8" w:space="0" w:color="auto"/>
              <w:right w:val="single" w:sz="8" w:space="0" w:color="auto"/>
            </w:tcBorders>
            <w:tcMar>
              <w:left w:w="108" w:type="dxa"/>
              <w:right w:w="108" w:type="dxa"/>
            </w:tcMar>
          </w:tcPr>
          <w:p w14:paraId="48F04D7B" w14:textId="39058C31" w:rsidR="15687B69" w:rsidRDefault="15687B69" w:rsidP="15687B69">
            <w:r w:rsidRPr="15687B69">
              <w:rPr>
                <w:rFonts w:eastAsia="Arial" w:cs="Arial"/>
                <w:sz w:val="24"/>
                <w:szCs w:val="24"/>
              </w:rPr>
              <w:t>Triggering Event:</w:t>
            </w:r>
          </w:p>
        </w:tc>
        <w:tc>
          <w:tcPr>
            <w:tcW w:w="708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BB17F37" w14:textId="7426402F" w:rsidR="15687B69" w:rsidRDefault="15687B69" w:rsidP="15687B69">
            <w:r w:rsidRPr="15687B69">
              <w:rPr>
                <w:rFonts w:eastAsia="Arial" w:cs="Arial"/>
                <w:sz w:val="24"/>
                <w:szCs w:val="24"/>
              </w:rPr>
              <w:t>Team is managed or modified</w:t>
            </w:r>
          </w:p>
        </w:tc>
      </w:tr>
      <w:tr w:rsidR="15687B69" w14:paraId="384C979F" w14:textId="77777777" w:rsidTr="7F45A552">
        <w:trPr>
          <w:trHeight w:val="300"/>
        </w:trPr>
        <w:tc>
          <w:tcPr>
            <w:tcW w:w="2263" w:type="dxa"/>
            <w:tcBorders>
              <w:top w:val="single" w:sz="8" w:space="0" w:color="auto"/>
              <w:left w:val="single" w:sz="8" w:space="0" w:color="auto"/>
              <w:bottom w:val="single" w:sz="8" w:space="0" w:color="auto"/>
              <w:right w:val="single" w:sz="8" w:space="0" w:color="auto"/>
            </w:tcBorders>
            <w:tcMar>
              <w:left w:w="108" w:type="dxa"/>
              <w:right w:w="108" w:type="dxa"/>
            </w:tcMar>
          </w:tcPr>
          <w:p w14:paraId="5111176C" w14:textId="798317F7" w:rsidR="15687B69" w:rsidRDefault="15687B69" w:rsidP="15687B69">
            <w:r w:rsidRPr="15687B69">
              <w:rPr>
                <w:rFonts w:eastAsia="Arial" w:cs="Arial"/>
                <w:sz w:val="24"/>
                <w:szCs w:val="24"/>
              </w:rPr>
              <w:t>Brief</w:t>
            </w:r>
          </w:p>
          <w:p w14:paraId="57B1F132" w14:textId="4EC1D187" w:rsidR="15687B69" w:rsidRDefault="15687B69" w:rsidP="15687B69">
            <w:r w:rsidRPr="15687B69">
              <w:rPr>
                <w:rFonts w:eastAsia="Arial" w:cs="Arial"/>
                <w:sz w:val="24"/>
                <w:szCs w:val="24"/>
              </w:rPr>
              <w:t>Description:</w:t>
            </w:r>
          </w:p>
        </w:tc>
        <w:tc>
          <w:tcPr>
            <w:tcW w:w="708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8A18E3" w14:textId="364E5693" w:rsidR="15687B69" w:rsidRDefault="15687B69" w:rsidP="15687B69">
            <w:pPr>
              <w:rPr>
                <w:rFonts w:eastAsia="Arial" w:cs="Arial"/>
                <w:sz w:val="24"/>
                <w:szCs w:val="24"/>
              </w:rPr>
            </w:pPr>
            <w:r w:rsidRPr="15687B69">
              <w:rPr>
                <w:rFonts w:eastAsia="Arial" w:cs="Arial"/>
                <w:sz w:val="24"/>
                <w:szCs w:val="24"/>
              </w:rPr>
              <w:t>When a professor needs to update a team</w:t>
            </w:r>
            <w:r w:rsidR="006B4EF4">
              <w:rPr>
                <w:rFonts w:eastAsia="Arial" w:cs="Arial"/>
                <w:sz w:val="24"/>
                <w:szCs w:val="24"/>
              </w:rPr>
              <w:t>’</w:t>
            </w:r>
            <w:r w:rsidRPr="15687B69">
              <w:rPr>
                <w:rFonts w:eastAsia="Arial" w:cs="Arial"/>
                <w:sz w:val="24"/>
                <w:szCs w:val="24"/>
              </w:rPr>
              <w:t>s information within the system, they navigate to the create team page</w:t>
            </w:r>
            <w:r w:rsidRPr="7685B72C">
              <w:rPr>
                <w:rFonts w:eastAsia="Arial" w:cs="Arial"/>
                <w:sz w:val="24"/>
                <w:szCs w:val="24"/>
              </w:rPr>
              <w:t>.</w:t>
            </w:r>
            <w:r w:rsidRPr="15687B69">
              <w:rPr>
                <w:rFonts w:eastAsia="Arial" w:cs="Arial"/>
                <w:sz w:val="24"/>
                <w:szCs w:val="24"/>
              </w:rPr>
              <w:t xml:space="preserve"> From there, </w:t>
            </w:r>
            <w:r w:rsidRPr="15687B69">
              <w:rPr>
                <w:rFonts w:eastAsia="Arial" w:cs="Arial"/>
                <w:sz w:val="24"/>
                <w:szCs w:val="24"/>
              </w:rPr>
              <w:lastRenderedPageBreak/>
              <w:t xml:space="preserve">they select the specific </w:t>
            </w:r>
            <w:r w:rsidR="00D91107">
              <w:rPr>
                <w:rFonts w:eastAsia="Arial" w:cs="Arial"/>
                <w:sz w:val="24"/>
                <w:szCs w:val="24"/>
              </w:rPr>
              <w:t>information</w:t>
            </w:r>
            <w:r w:rsidRPr="15687B69">
              <w:rPr>
                <w:rFonts w:eastAsia="Arial" w:cs="Arial"/>
                <w:sz w:val="24"/>
                <w:szCs w:val="24"/>
              </w:rPr>
              <w:t xml:space="preserve"> they want to manage and make the necessary modifications.</w:t>
            </w:r>
          </w:p>
        </w:tc>
      </w:tr>
      <w:tr w:rsidR="15687B69" w14:paraId="079C70DA" w14:textId="77777777" w:rsidTr="7F45A552">
        <w:trPr>
          <w:trHeight w:val="300"/>
        </w:trPr>
        <w:tc>
          <w:tcPr>
            <w:tcW w:w="2263" w:type="dxa"/>
            <w:tcBorders>
              <w:top w:val="single" w:sz="8" w:space="0" w:color="auto"/>
              <w:left w:val="single" w:sz="8" w:space="0" w:color="auto"/>
              <w:bottom w:val="single" w:sz="8" w:space="0" w:color="auto"/>
              <w:right w:val="single" w:sz="8" w:space="0" w:color="auto"/>
            </w:tcBorders>
            <w:tcMar>
              <w:left w:w="108" w:type="dxa"/>
              <w:right w:w="108" w:type="dxa"/>
            </w:tcMar>
          </w:tcPr>
          <w:p w14:paraId="0264FACB" w14:textId="1D68F544" w:rsidR="15687B69" w:rsidRDefault="15687B69" w:rsidP="15687B69">
            <w:r w:rsidRPr="15687B69">
              <w:rPr>
                <w:rFonts w:eastAsia="Arial" w:cs="Arial"/>
                <w:sz w:val="24"/>
                <w:szCs w:val="24"/>
              </w:rPr>
              <w:lastRenderedPageBreak/>
              <w:t>Actors:</w:t>
            </w:r>
          </w:p>
        </w:tc>
        <w:tc>
          <w:tcPr>
            <w:tcW w:w="708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9EBA8A" w14:textId="27600D3B" w:rsidR="15687B69" w:rsidRDefault="15687B69" w:rsidP="15687B69">
            <w:r w:rsidRPr="15687B69">
              <w:rPr>
                <w:rFonts w:eastAsia="Arial" w:cs="Arial"/>
                <w:sz w:val="24"/>
                <w:szCs w:val="24"/>
              </w:rPr>
              <w:t>Professor, Student</w:t>
            </w:r>
          </w:p>
        </w:tc>
      </w:tr>
      <w:tr w:rsidR="15687B69" w14:paraId="474801F1" w14:textId="77777777" w:rsidTr="7F45A552">
        <w:trPr>
          <w:trHeight w:val="300"/>
        </w:trPr>
        <w:tc>
          <w:tcPr>
            <w:tcW w:w="2263" w:type="dxa"/>
            <w:tcBorders>
              <w:top w:val="single" w:sz="8" w:space="0" w:color="auto"/>
              <w:left w:val="single" w:sz="8" w:space="0" w:color="auto"/>
              <w:bottom w:val="single" w:sz="8" w:space="0" w:color="auto"/>
              <w:right w:val="single" w:sz="8" w:space="0" w:color="auto"/>
            </w:tcBorders>
            <w:tcMar>
              <w:left w:w="108" w:type="dxa"/>
              <w:right w:w="108" w:type="dxa"/>
            </w:tcMar>
          </w:tcPr>
          <w:p w14:paraId="2C3DA90A" w14:textId="21E48D35" w:rsidR="15687B69" w:rsidRDefault="15687B69" w:rsidP="15687B69">
            <w:r w:rsidRPr="15687B69">
              <w:rPr>
                <w:rFonts w:eastAsia="Arial" w:cs="Arial"/>
                <w:sz w:val="24"/>
                <w:szCs w:val="24"/>
              </w:rPr>
              <w:t>Related Use Cases:</w:t>
            </w:r>
          </w:p>
        </w:tc>
        <w:tc>
          <w:tcPr>
            <w:tcW w:w="708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7B754CF" w14:textId="57844570" w:rsidR="15687B69" w:rsidRDefault="15687B69" w:rsidP="15687B69">
            <w:r w:rsidRPr="15687B69">
              <w:rPr>
                <w:rFonts w:eastAsia="Arial" w:cs="Arial"/>
                <w:sz w:val="24"/>
                <w:szCs w:val="24"/>
              </w:rPr>
              <w:t>Manage User</w:t>
            </w:r>
          </w:p>
        </w:tc>
      </w:tr>
      <w:tr w:rsidR="15687B69" w14:paraId="7582DC6A" w14:textId="77777777" w:rsidTr="7F45A552">
        <w:trPr>
          <w:trHeight w:val="300"/>
        </w:trPr>
        <w:tc>
          <w:tcPr>
            <w:tcW w:w="2263" w:type="dxa"/>
            <w:tcBorders>
              <w:top w:val="single" w:sz="8" w:space="0" w:color="auto"/>
              <w:left w:val="single" w:sz="8" w:space="0" w:color="auto"/>
              <w:bottom w:val="single" w:sz="8" w:space="0" w:color="auto"/>
              <w:right w:val="single" w:sz="8" w:space="0" w:color="auto"/>
            </w:tcBorders>
            <w:tcMar>
              <w:left w:w="108" w:type="dxa"/>
              <w:right w:w="108" w:type="dxa"/>
            </w:tcMar>
          </w:tcPr>
          <w:p w14:paraId="5821A6D2" w14:textId="6A01EB0A" w:rsidR="15687B69" w:rsidRDefault="15687B69" w:rsidP="15687B69">
            <w:r w:rsidRPr="15687B69">
              <w:rPr>
                <w:rFonts w:eastAsia="Arial" w:cs="Arial"/>
                <w:sz w:val="24"/>
                <w:szCs w:val="24"/>
              </w:rPr>
              <w:t>Stakeholders:</w:t>
            </w:r>
          </w:p>
        </w:tc>
        <w:tc>
          <w:tcPr>
            <w:tcW w:w="708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0FB0924" w14:textId="14190653" w:rsidR="15687B69" w:rsidRDefault="15687B69" w:rsidP="15687B69">
            <w:pPr>
              <w:spacing w:line="257" w:lineRule="auto"/>
            </w:pPr>
            <w:r w:rsidRPr="79711505">
              <w:rPr>
                <w:rFonts w:eastAsia="Arial" w:cs="Arial"/>
                <w:sz w:val="24"/>
                <w:szCs w:val="24"/>
              </w:rPr>
              <w:t xml:space="preserve">Professor: to manage </w:t>
            </w:r>
            <w:r w:rsidR="3130347C" w:rsidRPr="79711505">
              <w:rPr>
                <w:rFonts w:eastAsia="Arial" w:cs="Arial"/>
                <w:sz w:val="24"/>
                <w:szCs w:val="24"/>
              </w:rPr>
              <w:t>team's</w:t>
            </w:r>
            <w:r w:rsidRPr="79711505">
              <w:rPr>
                <w:rFonts w:eastAsia="Arial" w:cs="Arial"/>
                <w:sz w:val="24"/>
                <w:szCs w:val="24"/>
              </w:rPr>
              <w:t xml:space="preserve"> information.</w:t>
            </w:r>
          </w:p>
          <w:p w14:paraId="1E838FA2" w14:textId="6311B90E" w:rsidR="15687B69" w:rsidRDefault="15687B69" w:rsidP="15687B69">
            <w:pPr>
              <w:spacing w:line="257" w:lineRule="auto"/>
            </w:pPr>
            <w:r w:rsidRPr="15687B69">
              <w:rPr>
                <w:rFonts w:eastAsia="Arial" w:cs="Arial"/>
                <w:sz w:val="24"/>
                <w:szCs w:val="24"/>
              </w:rPr>
              <w:t xml:space="preserve">Student: to </w:t>
            </w:r>
            <w:r w:rsidR="00D91107">
              <w:rPr>
                <w:rFonts w:eastAsia="Arial" w:cs="Arial"/>
                <w:sz w:val="24"/>
                <w:szCs w:val="24"/>
              </w:rPr>
              <w:t>view a team</w:t>
            </w:r>
            <w:r w:rsidRPr="15687B69">
              <w:rPr>
                <w:rFonts w:eastAsia="Arial" w:cs="Arial"/>
                <w:sz w:val="24"/>
                <w:szCs w:val="24"/>
              </w:rPr>
              <w:t>.</w:t>
            </w:r>
          </w:p>
        </w:tc>
      </w:tr>
      <w:tr w:rsidR="15687B69" w14:paraId="456573EF" w14:textId="77777777" w:rsidTr="7F45A552">
        <w:trPr>
          <w:trHeight w:val="300"/>
        </w:trPr>
        <w:tc>
          <w:tcPr>
            <w:tcW w:w="2263" w:type="dxa"/>
            <w:tcBorders>
              <w:top w:val="single" w:sz="8" w:space="0" w:color="auto"/>
              <w:left w:val="single" w:sz="8" w:space="0" w:color="auto"/>
              <w:bottom w:val="single" w:sz="8" w:space="0" w:color="auto"/>
              <w:right w:val="single" w:sz="8" w:space="0" w:color="auto"/>
            </w:tcBorders>
            <w:tcMar>
              <w:left w:w="108" w:type="dxa"/>
              <w:right w:w="108" w:type="dxa"/>
            </w:tcMar>
          </w:tcPr>
          <w:p w14:paraId="3C5A77FC" w14:textId="1B212C99" w:rsidR="15687B69" w:rsidRDefault="15687B69" w:rsidP="15687B69">
            <w:r w:rsidRPr="15687B69">
              <w:rPr>
                <w:rFonts w:eastAsia="Arial" w:cs="Arial"/>
                <w:sz w:val="24"/>
                <w:szCs w:val="24"/>
              </w:rPr>
              <w:t>Preconditions:</w:t>
            </w:r>
          </w:p>
        </w:tc>
        <w:tc>
          <w:tcPr>
            <w:tcW w:w="708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2D4BB77" w14:textId="32B179D6" w:rsidR="15687B69" w:rsidRDefault="15687B69" w:rsidP="15687B69">
            <w:pPr>
              <w:tabs>
                <w:tab w:val="left" w:pos="916"/>
              </w:tabs>
            </w:pPr>
            <w:del w:id="135" w:author="Christian Viola" w:date="2024-02-19T04:02:00Z">
              <w:r w:rsidRPr="7F45A552" w:rsidDel="329DE8AA">
                <w:rPr>
                  <w:rFonts w:eastAsia="Arial" w:cs="Arial"/>
                  <w:sz w:val="24"/>
                  <w:szCs w:val="24"/>
                </w:rPr>
                <w:delText>Professor</w:delText>
              </w:r>
            </w:del>
            <w:ins w:id="136" w:author="Christian Viola" w:date="2024-02-19T04:02:00Z">
              <w:r w:rsidR="5E8288A9" w:rsidRPr="7F45A552">
                <w:rPr>
                  <w:rFonts w:eastAsia="Arial" w:cs="Arial"/>
                  <w:sz w:val="24"/>
                  <w:szCs w:val="24"/>
                </w:rPr>
                <w:t>A professor</w:t>
              </w:r>
            </w:ins>
            <w:r w:rsidR="329DE8AA" w:rsidRPr="7F45A552">
              <w:rPr>
                <w:rFonts w:eastAsia="Arial" w:cs="Arial"/>
                <w:sz w:val="24"/>
                <w:szCs w:val="24"/>
              </w:rPr>
              <w:t xml:space="preserve"> or </w:t>
            </w:r>
            <w:r w:rsidR="6FE092A7" w:rsidRPr="7F45A552">
              <w:rPr>
                <w:rFonts w:eastAsia="Arial" w:cs="Arial"/>
                <w:sz w:val="24"/>
                <w:szCs w:val="24"/>
              </w:rPr>
              <w:t>student</w:t>
            </w:r>
            <w:r w:rsidR="329DE8AA" w:rsidRPr="7F45A552">
              <w:rPr>
                <w:rFonts w:eastAsia="Arial" w:cs="Arial"/>
                <w:sz w:val="24"/>
                <w:szCs w:val="24"/>
              </w:rPr>
              <w:t xml:space="preserve"> must be logged into the system.</w:t>
            </w:r>
          </w:p>
          <w:p w14:paraId="041CB802" w14:textId="1376A6D8" w:rsidR="15687B69" w:rsidRDefault="15687B69" w:rsidP="006B4EF4">
            <w:pPr>
              <w:tabs>
                <w:tab w:val="left" w:pos="916"/>
              </w:tabs>
            </w:pPr>
            <w:r w:rsidRPr="15687B69">
              <w:rPr>
                <w:rFonts w:eastAsia="Arial" w:cs="Arial"/>
                <w:sz w:val="24"/>
                <w:szCs w:val="24"/>
              </w:rPr>
              <w:t xml:space="preserve">The </w:t>
            </w:r>
            <w:r w:rsidR="006B4EF4">
              <w:rPr>
                <w:rFonts w:eastAsia="Arial" w:cs="Arial"/>
                <w:sz w:val="24"/>
                <w:szCs w:val="24"/>
              </w:rPr>
              <w:t>student</w:t>
            </w:r>
            <w:r w:rsidRPr="15687B69">
              <w:rPr>
                <w:rFonts w:eastAsia="Arial" w:cs="Arial"/>
                <w:sz w:val="24"/>
                <w:szCs w:val="24"/>
              </w:rPr>
              <w:t xml:space="preserve"> </w:t>
            </w:r>
            <w:r w:rsidR="006B4EF4">
              <w:rPr>
                <w:rFonts w:eastAsia="Arial" w:cs="Arial"/>
                <w:sz w:val="24"/>
                <w:szCs w:val="24"/>
              </w:rPr>
              <w:t xml:space="preserve">or professor </w:t>
            </w:r>
            <w:r w:rsidRPr="15687B69">
              <w:rPr>
                <w:rFonts w:eastAsia="Arial" w:cs="Arial"/>
                <w:sz w:val="24"/>
                <w:szCs w:val="24"/>
              </w:rPr>
              <w:t xml:space="preserve">to be </w:t>
            </w:r>
            <w:r w:rsidR="006B4EF4">
              <w:rPr>
                <w:rFonts w:eastAsia="Arial" w:cs="Arial"/>
                <w:sz w:val="24"/>
                <w:szCs w:val="24"/>
              </w:rPr>
              <w:t xml:space="preserve">added to a team </w:t>
            </w:r>
            <w:r w:rsidRPr="15687B69">
              <w:rPr>
                <w:rFonts w:eastAsia="Arial" w:cs="Arial"/>
                <w:sz w:val="24"/>
                <w:szCs w:val="24"/>
              </w:rPr>
              <w:t>must exist within the system.</w:t>
            </w:r>
          </w:p>
        </w:tc>
      </w:tr>
      <w:tr w:rsidR="15687B69" w14:paraId="70115425" w14:textId="77777777" w:rsidTr="7F45A552">
        <w:trPr>
          <w:trHeight w:val="300"/>
        </w:trPr>
        <w:tc>
          <w:tcPr>
            <w:tcW w:w="2263" w:type="dxa"/>
            <w:tcBorders>
              <w:top w:val="single" w:sz="8" w:space="0" w:color="auto"/>
              <w:left w:val="single" w:sz="8" w:space="0" w:color="auto"/>
              <w:bottom w:val="single" w:sz="8" w:space="0" w:color="auto"/>
              <w:right w:val="single" w:sz="8" w:space="0" w:color="auto"/>
            </w:tcBorders>
            <w:tcMar>
              <w:left w:w="108" w:type="dxa"/>
              <w:right w:w="108" w:type="dxa"/>
            </w:tcMar>
          </w:tcPr>
          <w:p w14:paraId="4D1C4D45" w14:textId="5B5D8EAB" w:rsidR="15687B69" w:rsidRDefault="15687B69" w:rsidP="15687B69">
            <w:r w:rsidRPr="15687B69">
              <w:rPr>
                <w:rFonts w:eastAsia="Arial" w:cs="Arial"/>
                <w:sz w:val="24"/>
                <w:szCs w:val="24"/>
              </w:rPr>
              <w:t>Postconditions:</w:t>
            </w:r>
          </w:p>
        </w:tc>
        <w:tc>
          <w:tcPr>
            <w:tcW w:w="708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57C04B" w14:textId="54E4B35D" w:rsidR="15687B69" w:rsidRDefault="15687B69" w:rsidP="15687B69">
            <w:r w:rsidRPr="15687B69">
              <w:rPr>
                <w:rFonts w:eastAsia="Arial" w:cs="Arial"/>
                <w:sz w:val="24"/>
                <w:szCs w:val="24"/>
              </w:rPr>
              <w:t>The team's information or role is successfully updated.</w:t>
            </w:r>
          </w:p>
        </w:tc>
      </w:tr>
      <w:tr w:rsidR="15687B69" w14:paraId="2C5D8333" w14:textId="77777777" w:rsidTr="7F45A552">
        <w:trPr>
          <w:trHeight w:val="300"/>
        </w:trPr>
        <w:tc>
          <w:tcPr>
            <w:tcW w:w="2263" w:type="dxa"/>
            <w:vMerge w:val="restart"/>
            <w:tcBorders>
              <w:top w:val="single" w:sz="8" w:space="0" w:color="auto"/>
              <w:left w:val="single" w:sz="8" w:space="0" w:color="auto"/>
              <w:bottom w:val="single" w:sz="8" w:space="0" w:color="auto"/>
              <w:right w:val="single" w:sz="8" w:space="0" w:color="auto"/>
            </w:tcBorders>
            <w:tcMar>
              <w:left w:w="108" w:type="dxa"/>
              <w:right w:w="108" w:type="dxa"/>
            </w:tcMar>
          </w:tcPr>
          <w:p w14:paraId="36451C51" w14:textId="3B508E46" w:rsidR="15687B69" w:rsidRDefault="15687B69" w:rsidP="15687B69">
            <w:r w:rsidRPr="15687B69">
              <w:rPr>
                <w:rFonts w:eastAsia="Arial" w:cs="Arial"/>
                <w:sz w:val="24"/>
                <w:szCs w:val="24"/>
              </w:rPr>
              <w:t>Flow of Activities:</w:t>
            </w:r>
          </w:p>
        </w:tc>
        <w:tc>
          <w:tcPr>
            <w:tcW w:w="3544" w:type="dxa"/>
            <w:tcBorders>
              <w:top w:val="single" w:sz="8" w:space="0" w:color="auto"/>
              <w:left w:val="single" w:sz="8" w:space="0" w:color="auto"/>
              <w:bottom w:val="single" w:sz="8" w:space="0" w:color="auto"/>
              <w:right w:val="single" w:sz="8" w:space="0" w:color="auto"/>
            </w:tcBorders>
            <w:tcMar>
              <w:left w:w="108" w:type="dxa"/>
              <w:right w:w="108" w:type="dxa"/>
            </w:tcMar>
          </w:tcPr>
          <w:p w14:paraId="60C09873" w14:textId="73E16042" w:rsidR="15687B69" w:rsidRDefault="15687B69" w:rsidP="15687B69">
            <w:r w:rsidRPr="15687B69">
              <w:rPr>
                <w:rFonts w:eastAsia="Arial" w:cs="Arial"/>
                <w:sz w:val="24"/>
                <w:szCs w:val="24"/>
              </w:rPr>
              <w:t>Actor</w:t>
            </w:r>
          </w:p>
        </w:tc>
        <w:tc>
          <w:tcPr>
            <w:tcW w:w="3543" w:type="dxa"/>
            <w:tcBorders>
              <w:top w:val="nil"/>
              <w:left w:val="single" w:sz="8" w:space="0" w:color="auto"/>
              <w:bottom w:val="single" w:sz="8" w:space="0" w:color="auto"/>
              <w:right w:val="single" w:sz="8" w:space="0" w:color="auto"/>
            </w:tcBorders>
            <w:tcMar>
              <w:left w:w="108" w:type="dxa"/>
              <w:right w:w="108" w:type="dxa"/>
            </w:tcMar>
          </w:tcPr>
          <w:p w14:paraId="314D9AB9" w14:textId="3B061875" w:rsidR="15687B69" w:rsidRDefault="15687B69" w:rsidP="15687B69">
            <w:r w:rsidRPr="15687B69">
              <w:rPr>
                <w:rFonts w:eastAsia="Arial" w:cs="Arial"/>
                <w:sz w:val="24"/>
                <w:szCs w:val="24"/>
              </w:rPr>
              <w:t>Flow of Activities:</w:t>
            </w:r>
          </w:p>
        </w:tc>
      </w:tr>
      <w:tr w:rsidR="15687B69" w14:paraId="1D23AF83" w14:textId="77777777" w:rsidTr="7F45A552">
        <w:trPr>
          <w:trHeight w:val="300"/>
        </w:trPr>
        <w:tc>
          <w:tcPr>
            <w:tcW w:w="2263" w:type="dxa"/>
            <w:vMerge/>
            <w:vAlign w:val="center"/>
          </w:tcPr>
          <w:p w14:paraId="7BF2764E" w14:textId="77777777" w:rsidR="00A33602" w:rsidRDefault="00A33602"/>
        </w:tc>
        <w:tc>
          <w:tcPr>
            <w:tcW w:w="3544" w:type="dxa"/>
            <w:tcBorders>
              <w:top w:val="single" w:sz="8" w:space="0" w:color="auto"/>
              <w:left w:val="nil"/>
              <w:bottom w:val="single" w:sz="8" w:space="0" w:color="auto"/>
              <w:right w:val="single" w:sz="8" w:space="0" w:color="auto"/>
            </w:tcBorders>
            <w:tcMar>
              <w:left w:w="108" w:type="dxa"/>
              <w:right w:w="108" w:type="dxa"/>
            </w:tcMar>
          </w:tcPr>
          <w:p w14:paraId="6CBD558A" w14:textId="6475A47B" w:rsidR="15687B69" w:rsidRDefault="15687B69" w:rsidP="15687B69">
            <w:pPr>
              <w:pStyle w:val="ListParagraph"/>
              <w:numPr>
                <w:ilvl w:val="0"/>
                <w:numId w:val="5"/>
              </w:numPr>
              <w:rPr>
                <w:sz w:val="24"/>
                <w:szCs w:val="24"/>
              </w:rPr>
            </w:pPr>
            <w:r w:rsidRPr="15687B69">
              <w:rPr>
                <w:sz w:val="24"/>
                <w:szCs w:val="24"/>
              </w:rPr>
              <w:t>User navigates to the create team page.</w:t>
            </w:r>
          </w:p>
          <w:p w14:paraId="4C24191E" w14:textId="102F7687" w:rsidR="15687B69" w:rsidRDefault="15687B69" w:rsidP="15687B69">
            <w:pPr>
              <w:pStyle w:val="ListParagraph"/>
              <w:numPr>
                <w:ilvl w:val="0"/>
                <w:numId w:val="5"/>
              </w:numPr>
              <w:rPr>
                <w:sz w:val="24"/>
                <w:szCs w:val="24"/>
              </w:rPr>
            </w:pPr>
            <w:r w:rsidRPr="15687B69">
              <w:rPr>
                <w:sz w:val="24"/>
                <w:szCs w:val="24"/>
              </w:rPr>
              <w:t xml:space="preserve">User </w:t>
            </w:r>
            <w:r w:rsidR="003E698A">
              <w:rPr>
                <w:sz w:val="24"/>
                <w:szCs w:val="24"/>
              </w:rPr>
              <w:t xml:space="preserve">inputs the </w:t>
            </w:r>
            <w:r w:rsidR="00C6306A">
              <w:rPr>
                <w:sz w:val="24"/>
                <w:szCs w:val="24"/>
              </w:rPr>
              <w:t>professor, team name, and the members</w:t>
            </w:r>
            <w:r w:rsidRPr="15687B69">
              <w:rPr>
                <w:sz w:val="24"/>
                <w:szCs w:val="24"/>
              </w:rPr>
              <w:t>.</w:t>
            </w:r>
          </w:p>
          <w:p w14:paraId="09593B14" w14:textId="264AD3C5" w:rsidR="15687B69" w:rsidRDefault="15687B69" w:rsidP="15687B69">
            <w:pPr>
              <w:pStyle w:val="ListParagraph"/>
              <w:numPr>
                <w:ilvl w:val="0"/>
                <w:numId w:val="5"/>
              </w:numPr>
              <w:rPr>
                <w:sz w:val="24"/>
                <w:szCs w:val="24"/>
              </w:rPr>
            </w:pPr>
            <w:r w:rsidRPr="15687B69">
              <w:rPr>
                <w:sz w:val="24"/>
                <w:szCs w:val="24"/>
              </w:rPr>
              <w:t>User updates the information for the team.</w:t>
            </w:r>
          </w:p>
          <w:p w14:paraId="61ABA916" w14:textId="51EF6029" w:rsidR="15687B69" w:rsidRDefault="15687B69" w:rsidP="15687B69">
            <w:pPr>
              <w:pStyle w:val="ListParagraph"/>
              <w:numPr>
                <w:ilvl w:val="0"/>
                <w:numId w:val="5"/>
              </w:numPr>
              <w:rPr>
                <w:sz w:val="24"/>
                <w:szCs w:val="24"/>
              </w:rPr>
            </w:pPr>
            <w:r w:rsidRPr="15687B69">
              <w:rPr>
                <w:sz w:val="24"/>
                <w:szCs w:val="24"/>
              </w:rPr>
              <w:t>User saves changes.</w:t>
            </w:r>
          </w:p>
        </w:tc>
        <w:tc>
          <w:tcPr>
            <w:tcW w:w="3543" w:type="dxa"/>
            <w:tcBorders>
              <w:top w:val="single" w:sz="8" w:space="0" w:color="auto"/>
              <w:left w:val="single" w:sz="8" w:space="0" w:color="auto"/>
              <w:bottom w:val="single" w:sz="8" w:space="0" w:color="auto"/>
              <w:right w:val="single" w:sz="8" w:space="0" w:color="auto"/>
            </w:tcBorders>
            <w:tcMar>
              <w:left w:w="108" w:type="dxa"/>
              <w:right w:w="108" w:type="dxa"/>
            </w:tcMar>
          </w:tcPr>
          <w:p w14:paraId="43354572" w14:textId="2AEBC9C4" w:rsidR="15687B69" w:rsidRDefault="15687B69" w:rsidP="15687B69">
            <w:pPr>
              <w:ind w:left="283" w:hanging="283"/>
            </w:pPr>
            <w:r w:rsidRPr="15687B69">
              <w:rPr>
                <w:rFonts w:eastAsia="Arial" w:cs="Arial"/>
                <w:sz w:val="24"/>
                <w:szCs w:val="24"/>
              </w:rPr>
              <w:t>1.1 Display existing team members.</w:t>
            </w:r>
          </w:p>
          <w:p w14:paraId="00B8F694" w14:textId="0143ACCF" w:rsidR="15687B69" w:rsidRDefault="15687B69" w:rsidP="15687B69">
            <w:pPr>
              <w:ind w:left="283" w:hanging="283"/>
            </w:pPr>
            <w:r w:rsidRPr="15687B69">
              <w:rPr>
                <w:rFonts w:eastAsia="Arial" w:cs="Arial"/>
                <w:sz w:val="24"/>
                <w:szCs w:val="24"/>
              </w:rPr>
              <w:t>2.1 Display selected team member's information.</w:t>
            </w:r>
          </w:p>
          <w:p w14:paraId="1E8476BF" w14:textId="0C3459BF" w:rsidR="15687B69" w:rsidRDefault="15687B69" w:rsidP="15687B69">
            <w:pPr>
              <w:ind w:left="283" w:hanging="283"/>
            </w:pPr>
            <w:r w:rsidRPr="15687B69">
              <w:rPr>
                <w:rFonts w:eastAsia="Arial" w:cs="Arial"/>
                <w:sz w:val="24"/>
                <w:szCs w:val="24"/>
              </w:rPr>
              <w:t>4.1 Update the team member's information.</w:t>
            </w:r>
          </w:p>
          <w:p w14:paraId="1A49DF76" w14:textId="1B13B925" w:rsidR="15687B69" w:rsidRDefault="15687B69" w:rsidP="15687B69">
            <w:pPr>
              <w:ind w:left="283" w:hanging="283"/>
            </w:pPr>
            <w:r w:rsidRPr="15687B69">
              <w:rPr>
                <w:rFonts w:eastAsia="Arial" w:cs="Arial"/>
                <w:sz w:val="24"/>
                <w:szCs w:val="24"/>
              </w:rPr>
              <w:t>4.2 Display a confirmation message upon successful update.</w:t>
            </w:r>
          </w:p>
        </w:tc>
      </w:tr>
      <w:tr w:rsidR="15687B69" w14:paraId="15B48A4A" w14:textId="77777777" w:rsidTr="7F45A552">
        <w:trPr>
          <w:trHeight w:val="300"/>
        </w:trPr>
        <w:tc>
          <w:tcPr>
            <w:tcW w:w="2263" w:type="dxa"/>
            <w:tcBorders>
              <w:top w:val="nil"/>
              <w:left w:val="single" w:sz="8" w:space="0" w:color="auto"/>
              <w:bottom w:val="single" w:sz="8" w:space="0" w:color="auto"/>
              <w:right w:val="single" w:sz="8" w:space="0" w:color="auto"/>
            </w:tcBorders>
            <w:tcMar>
              <w:left w:w="108" w:type="dxa"/>
              <w:right w:w="108" w:type="dxa"/>
            </w:tcMar>
          </w:tcPr>
          <w:p w14:paraId="017EC90D" w14:textId="48566E7F" w:rsidR="15687B69" w:rsidRDefault="15687B69" w:rsidP="15687B69">
            <w:r w:rsidRPr="15687B69">
              <w:rPr>
                <w:rFonts w:eastAsia="Arial" w:cs="Arial"/>
                <w:sz w:val="24"/>
                <w:szCs w:val="24"/>
              </w:rPr>
              <w:t>Exception Conditions:</w:t>
            </w:r>
          </w:p>
        </w:tc>
        <w:tc>
          <w:tcPr>
            <w:tcW w:w="708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9F85D99" w14:textId="453F2A29" w:rsidR="15687B69" w:rsidRDefault="15687B69" w:rsidP="15687B69">
            <w:r w:rsidRPr="15687B69">
              <w:rPr>
                <w:rFonts w:eastAsia="Arial" w:cs="Arial"/>
                <w:sz w:val="24"/>
                <w:szCs w:val="24"/>
              </w:rPr>
              <w:t>4.1 If the system encounters an issue during the update process, it will display an error message and prompt the professor or team lead to retry.</w:t>
            </w:r>
          </w:p>
        </w:tc>
      </w:tr>
    </w:tbl>
    <w:p w14:paraId="2B68A419" w14:textId="3C1D8751" w:rsidR="338505ED" w:rsidRDefault="338505ED" w:rsidP="15687B69"/>
    <w:p w14:paraId="01673438" w14:textId="77777777" w:rsidR="000D3B39" w:rsidRPr="001A1951" w:rsidRDefault="000D3B39" w:rsidP="000D3B39">
      <w:pPr>
        <w:rPr>
          <w:sz w:val="24"/>
          <w:szCs w:val="24"/>
        </w:rPr>
      </w:pPr>
    </w:p>
    <w:p w14:paraId="7FD1136A" w14:textId="77777777" w:rsidR="00FF140C" w:rsidRPr="001A1951" w:rsidRDefault="00FF140C" w:rsidP="00FF140C">
      <w:pPr>
        <w:rPr>
          <w:sz w:val="24"/>
          <w:szCs w:val="24"/>
        </w:rPr>
      </w:pPr>
    </w:p>
    <w:p w14:paraId="791712B0" w14:textId="2000F411" w:rsidR="007D1567" w:rsidRPr="001A1951" w:rsidRDefault="00DB4A48" w:rsidP="0021486B">
      <w:pPr>
        <w:pStyle w:val="Heading2"/>
        <w:spacing w:after="240"/>
        <w:rPr>
          <w:szCs w:val="24"/>
        </w:rPr>
      </w:pPr>
      <w:bookmarkStart w:id="137" w:name="_Toc135911843"/>
      <w:bookmarkStart w:id="138" w:name="_Toc156213773"/>
      <w:r w:rsidRPr="001A1951">
        <w:rPr>
          <w:szCs w:val="24"/>
        </w:rPr>
        <w:t xml:space="preserve">System </w:t>
      </w:r>
      <w:r w:rsidR="00FF140C" w:rsidRPr="001A1951">
        <w:rPr>
          <w:szCs w:val="24"/>
        </w:rPr>
        <w:t xml:space="preserve">Analysis and </w:t>
      </w:r>
      <w:r w:rsidRPr="001A1951">
        <w:rPr>
          <w:szCs w:val="24"/>
        </w:rPr>
        <w:t>Design</w:t>
      </w:r>
      <w:bookmarkEnd w:id="137"/>
      <w:bookmarkEnd w:id="138"/>
    </w:p>
    <w:p w14:paraId="165D1347" w14:textId="6818F861" w:rsidR="00FF140C" w:rsidRPr="001A1951" w:rsidRDefault="00D34AB3" w:rsidP="0021486B">
      <w:pPr>
        <w:pStyle w:val="Heading3"/>
        <w:spacing w:after="240"/>
        <w:ind w:firstLine="720"/>
      </w:pPr>
      <w:bookmarkStart w:id="139" w:name="_Toc135911844"/>
      <w:bookmarkStart w:id="140" w:name="_Toc156213774"/>
      <w:r w:rsidRPr="001A1951">
        <w:t>Context Diagram</w:t>
      </w:r>
      <w:bookmarkEnd w:id="139"/>
      <w:bookmarkEnd w:id="140"/>
    </w:p>
    <w:p w14:paraId="5D86050B" w14:textId="34F5BB99" w:rsidR="000D3B39" w:rsidRPr="001A1951" w:rsidRDefault="000D3B39" w:rsidP="00204424">
      <w:pPr>
        <w:spacing w:after="240" w:line="480" w:lineRule="auto"/>
        <w:ind w:firstLine="720"/>
        <w:jc w:val="both"/>
        <w:rPr>
          <w:sz w:val="24"/>
          <w:szCs w:val="24"/>
        </w:rPr>
      </w:pPr>
      <w:r w:rsidRPr="001A1951">
        <w:rPr>
          <w:sz w:val="24"/>
          <w:szCs w:val="24"/>
        </w:rPr>
        <w:t>This is the level 0 of the DFD (Data Flow Diagram) as it demonstrates how each of the entities interact with the system, and what the system’s function can provide to those said entities, but the system ensures that some classified information such as user information is not shared to some entities, as there are going to be limitations on how information will be shared.</w:t>
      </w:r>
    </w:p>
    <w:p w14:paraId="797C7206" w14:textId="2111B75A" w:rsidR="000D3B39" w:rsidRPr="001A1951" w:rsidRDefault="00B67CC8" w:rsidP="000D3B39">
      <w:pPr>
        <w:keepNext/>
        <w:jc w:val="center"/>
        <w:rPr>
          <w:sz w:val="24"/>
          <w:szCs w:val="24"/>
        </w:rPr>
      </w:pPr>
      <w:r w:rsidRPr="00B67CC8">
        <w:rPr>
          <w:noProof/>
          <w:sz w:val="24"/>
          <w:szCs w:val="24"/>
        </w:rPr>
        <w:lastRenderedPageBreak/>
        <w:drawing>
          <wp:inline distT="0" distB="0" distL="0" distR="0" wp14:anchorId="3FB3BC41" wp14:editId="6EA4719E">
            <wp:extent cx="5943600" cy="6445250"/>
            <wp:effectExtent l="0" t="0" r="0" b="0"/>
            <wp:docPr id="239371412" name="Picture 23937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71412" name=""/>
                    <pic:cNvPicPr/>
                  </pic:nvPicPr>
                  <pic:blipFill>
                    <a:blip r:embed="rId24"/>
                    <a:stretch>
                      <a:fillRect/>
                    </a:stretch>
                  </pic:blipFill>
                  <pic:spPr>
                    <a:xfrm>
                      <a:off x="0" y="0"/>
                      <a:ext cx="5943600" cy="6445250"/>
                    </a:xfrm>
                    <a:prstGeom prst="rect">
                      <a:avLst/>
                    </a:prstGeom>
                  </pic:spPr>
                </pic:pic>
              </a:graphicData>
            </a:graphic>
          </wp:inline>
        </w:drawing>
      </w:r>
    </w:p>
    <w:p w14:paraId="362F5A20" w14:textId="4CD84C91" w:rsidR="000D3B39" w:rsidRPr="001A1951" w:rsidRDefault="000D3B39" w:rsidP="000D3B39">
      <w:pPr>
        <w:pStyle w:val="Caption"/>
        <w:jc w:val="center"/>
        <w:rPr>
          <w:sz w:val="24"/>
          <w:szCs w:val="24"/>
        </w:rPr>
      </w:pPr>
      <w:bookmarkStart w:id="141" w:name="_Toc151359231"/>
      <w:bookmarkStart w:id="142" w:name="_Toc156213846"/>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5</w:t>
      </w:r>
      <w:r w:rsidRPr="001A1951">
        <w:rPr>
          <w:sz w:val="24"/>
          <w:szCs w:val="24"/>
        </w:rPr>
        <w:fldChar w:fldCharType="end"/>
      </w:r>
      <w:r w:rsidRPr="001A1951">
        <w:rPr>
          <w:sz w:val="24"/>
          <w:szCs w:val="24"/>
        </w:rPr>
        <w:t xml:space="preserve"> Context </w:t>
      </w:r>
      <w:proofErr w:type="gramStart"/>
      <w:r w:rsidRPr="001A1951">
        <w:rPr>
          <w:sz w:val="24"/>
          <w:szCs w:val="24"/>
        </w:rPr>
        <w:t>diagram</w:t>
      </w:r>
      <w:bookmarkEnd w:id="141"/>
      <w:bookmarkEnd w:id="142"/>
      <w:proofErr w:type="gramEnd"/>
    </w:p>
    <w:p w14:paraId="5793E284" w14:textId="77777777" w:rsidR="000D3B39" w:rsidRPr="001A1951" w:rsidRDefault="000D3B39" w:rsidP="000D3B39">
      <w:pPr>
        <w:rPr>
          <w:sz w:val="24"/>
          <w:szCs w:val="24"/>
        </w:rPr>
      </w:pPr>
    </w:p>
    <w:p w14:paraId="3D32BD35" w14:textId="7B9822CC" w:rsidR="00FF140C" w:rsidRPr="001A1951" w:rsidRDefault="00FF140C" w:rsidP="0021486B">
      <w:pPr>
        <w:pStyle w:val="Heading3"/>
        <w:spacing w:after="240"/>
        <w:ind w:firstLine="720"/>
      </w:pPr>
      <w:bookmarkStart w:id="143" w:name="_Toc135911845"/>
      <w:bookmarkStart w:id="144" w:name="_Toc156213775"/>
      <w:r w:rsidRPr="001A1951">
        <w:lastRenderedPageBreak/>
        <w:t>Data Flow Diagram</w:t>
      </w:r>
      <w:r w:rsidR="00A31630" w:rsidRPr="001A1951">
        <w:t>s</w:t>
      </w:r>
      <w:bookmarkEnd w:id="143"/>
      <w:bookmarkEnd w:id="144"/>
    </w:p>
    <w:p w14:paraId="7A34C10B" w14:textId="77777777" w:rsidR="00884533" w:rsidRPr="001A1951" w:rsidRDefault="00884533" w:rsidP="0021486B">
      <w:pPr>
        <w:spacing w:after="240" w:line="480" w:lineRule="auto"/>
        <w:ind w:firstLine="720"/>
        <w:jc w:val="both"/>
        <w:rPr>
          <w:sz w:val="24"/>
          <w:szCs w:val="24"/>
        </w:rPr>
      </w:pPr>
      <w:r w:rsidRPr="001A1951">
        <w:rPr>
          <w:sz w:val="24"/>
          <w:szCs w:val="24"/>
        </w:rPr>
        <w:t>As shown in this diagram is the main system’s functions and interactions to different entities with each of the data process also interacting with the stored data, but some processes cannot function without the stored data being involved.</w:t>
      </w:r>
    </w:p>
    <w:p w14:paraId="54DEBAF5" w14:textId="1E112C44" w:rsidR="00884533" w:rsidRPr="001A1951" w:rsidRDefault="002F0159" w:rsidP="00884533">
      <w:pPr>
        <w:keepNext/>
        <w:rPr>
          <w:sz w:val="24"/>
          <w:szCs w:val="24"/>
        </w:rPr>
      </w:pPr>
      <w:r>
        <w:rPr>
          <w:noProof/>
          <w:sz w:val="24"/>
          <w:szCs w:val="24"/>
        </w:rPr>
        <w:drawing>
          <wp:inline distT="0" distB="0" distL="0" distR="0" wp14:anchorId="7FE804F5" wp14:editId="5ACDA3C9">
            <wp:extent cx="5930900" cy="5689600"/>
            <wp:effectExtent l="0" t="0" r="0" b="6350"/>
            <wp:docPr id="936372020" name="Picture 93637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5689600"/>
                    </a:xfrm>
                    <a:prstGeom prst="rect">
                      <a:avLst/>
                    </a:prstGeom>
                    <a:noFill/>
                    <a:ln>
                      <a:noFill/>
                    </a:ln>
                  </pic:spPr>
                </pic:pic>
              </a:graphicData>
            </a:graphic>
          </wp:inline>
        </w:drawing>
      </w:r>
    </w:p>
    <w:p w14:paraId="7FB71B7F" w14:textId="3DAC1584" w:rsidR="00884533" w:rsidRPr="001A1951" w:rsidRDefault="00884533" w:rsidP="00884533">
      <w:pPr>
        <w:pStyle w:val="Caption"/>
        <w:jc w:val="center"/>
        <w:rPr>
          <w:sz w:val="24"/>
          <w:szCs w:val="24"/>
        </w:rPr>
      </w:pPr>
      <w:bookmarkStart w:id="145" w:name="_Toc151359232"/>
      <w:bookmarkStart w:id="146" w:name="_Toc156213847"/>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6</w:t>
      </w:r>
      <w:r w:rsidRPr="001A1951">
        <w:rPr>
          <w:sz w:val="24"/>
          <w:szCs w:val="24"/>
        </w:rPr>
        <w:fldChar w:fldCharType="end"/>
      </w:r>
      <w:r w:rsidRPr="001A1951">
        <w:rPr>
          <w:sz w:val="24"/>
          <w:szCs w:val="24"/>
        </w:rPr>
        <w:t xml:space="preserve"> Data Flow Diagram Level 1</w:t>
      </w:r>
      <w:bookmarkEnd w:id="145"/>
      <w:bookmarkEnd w:id="146"/>
    </w:p>
    <w:p w14:paraId="2EA6D6D1" w14:textId="6EBF4131" w:rsidR="00884533" w:rsidRPr="001A1951" w:rsidRDefault="00751150" w:rsidP="00884533">
      <w:pPr>
        <w:rPr>
          <w:sz w:val="24"/>
          <w:szCs w:val="24"/>
        </w:rPr>
      </w:pPr>
      <w:r w:rsidRPr="00751150">
        <w:rPr>
          <w:noProof/>
          <w:sz w:val="24"/>
          <w:szCs w:val="24"/>
        </w:rPr>
        <w:lastRenderedPageBreak/>
        <w:drawing>
          <wp:inline distT="0" distB="0" distL="0" distR="0" wp14:anchorId="3A34E113" wp14:editId="4CF04390">
            <wp:extent cx="5943600" cy="3681730"/>
            <wp:effectExtent l="0" t="0" r="0" b="0"/>
            <wp:docPr id="1461367496" name="Picture 146136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496" name=""/>
                    <pic:cNvPicPr/>
                  </pic:nvPicPr>
                  <pic:blipFill>
                    <a:blip r:embed="rId26"/>
                    <a:stretch>
                      <a:fillRect/>
                    </a:stretch>
                  </pic:blipFill>
                  <pic:spPr>
                    <a:xfrm>
                      <a:off x="0" y="0"/>
                      <a:ext cx="5943600" cy="3681730"/>
                    </a:xfrm>
                    <a:prstGeom prst="rect">
                      <a:avLst/>
                    </a:prstGeom>
                  </pic:spPr>
                </pic:pic>
              </a:graphicData>
            </a:graphic>
          </wp:inline>
        </w:drawing>
      </w:r>
    </w:p>
    <w:p w14:paraId="518BD72F" w14:textId="47A3EF64" w:rsidR="00884533" w:rsidRPr="001A1951" w:rsidRDefault="00884533" w:rsidP="00884533">
      <w:pPr>
        <w:pStyle w:val="Caption"/>
        <w:jc w:val="center"/>
        <w:rPr>
          <w:sz w:val="24"/>
          <w:szCs w:val="24"/>
        </w:rPr>
      </w:pPr>
      <w:bookmarkStart w:id="147" w:name="_Toc151359233"/>
      <w:bookmarkStart w:id="148" w:name="_Toc156213848"/>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7</w:t>
      </w:r>
      <w:r w:rsidRPr="001A1951">
        <w:rPr>
          <w:sz w:val="24"/>
          <w:szCs w:val="24"/>
        </w:rPr>
        <w:fldChar w:fldCharType="end"/>
      </w:r>
      <w:r w:rsidRPr="001A1951">
        <w:rPr>
          <w:sz w:val="24"/>
          <w:szCs w:val="24"/>
        </w:rPr>
        <w:t xml:space="preserve"> Data Flow Diagram Level 2 Manage Request</w:t>
      </w:r>
      <w:bookmarkEnd w:id="147"/>
      <w:bookmarkEnd w:id="148"/>
    </w:p>
    <w:p w14:paraId="7CCAF5F2" w14:textId="77777777" w:rsidR="00884533" w:rsidRPr="001A1951" w:rsidRDefault="00884533" w:rsidP="00884533">
      <w:pPr>
        <w:rPr>
          <w:sz w:val="24"/>
          <w:szCs w:val="24"/>
        </w:rPr>
      </w:pPr>
    </w:p>
    <w:p w14:paraId="114A36E2" w14:textId="15A24C89" w:rsidR="00884533" w:rsidRPr="001A1951" w:rsidRDefault="00803783" w:rsidP="00884533">
      <w:pPr>
        <w:jc w:val="center"/>
        <w:rPr>
          <w:sz w:val="24"/>
          <w:szCs w:val="24"/>
        </w:rPr>
      </w:pPr>
      <w:r w:rsidRPr="00803783">
        <w:rPr>
          <w:noProof/>
          <w:sz w:val="24"/>
          <w:szCs w:val="24"/>
        </w:rPr>
        <w:lastRenderedPageBreak/>
        <w:drawing>
          <wp:inline distT="0" distB="0" distL="0" distR="0" wp14:anchorId="4603C31C" wp14:editId="2A421139">
            <wp:extent cx="5943600" cy="4452620"/>
            <wp:effectExtent l="0" t="0" r="0" b="5080"/>
            <wp:docPr id="575653172" name="Picture 57565317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3172" name="Picture 1" descr="A diagram of a project&#10;&#10;Description automatically generated"/>
                    <pic:cNvPicPr/>
                  </pic:nvPicPr>
                  <pic:blipFill>
                    <a:blip r:embed="rId27"/>
                    <a:stretch>
                      <a:fillRect/>
                    </a:stretch>
                  </pic:blipFill>
                  <pic:spPr>
                    <a:xfrm>
                      <a:off x="0" y="0"/>
                      <a:ext cx="5943600" cy="4452620"/>
                    </a:xfrm>
                    <a:prstGeom prst="rect">
                      <a:avLst/>
                    </a:prstGeom>
                  </pic:spPr>
                </pic:pic>
              </a:graphicData>
            </a:graphic>
          </wp:inline>
        </w:drawing>
      </w:r>
    </w:p>
    <w:p w14:paraId="67283A37" w14:textId="791D3937" w:rsidR="00884533" w:rsidRPr="001A1951" w:rsidRDefault="00884533" w:rsidP="00884533">
      <w:pPr>
        <w:pStyle w:val="Caption"/>
        <w:jc w:val="center"/>
        <w:rPr>
          <w:sz w:val="24"/>
          <w:szCs w:val="24"/>
        </w:rPr>
      </w:pPr>
      <w:bookmarkStart w:id="149" w:name="_Toc151359234"/>
      <w:bookmarkStart w:id="150" w:name="_Toc156213849"/>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8</w:t>
      </w:r>
      <w:r w:rsidRPr="001A1951">
        <w:rPr>
          <w:sz w:val="24"/>
          <w:szCs w:val="24"/>
        </w:rPr>
        <w:fldChar w:fldCharType="end"/>
      </w:r>
      <w:r w:rsidRPr="001A1951">
        <w:rPr>
          <w:sz w:val="24"/>
          <w:szCs w:val="24"/>
        </w:rPr>
        <w:t xml:space="preserve"> Data Flow Diagram Level 2 Manage Project</w:t>
      </w:r>
      <w:bookmarkEnd w:id="149"/>
      <w:bookmarkEnd w:id="150"/>
    </w:p>
    <w:p w14:paraId="0D4E4014" w14:textId="7BC073CA" w:rsidR="00884533" w:rsidRDefault="00884533" w:rsidP="00884533">
      <w:pPr>
        <w:jc w:val="center"/>
        <w:rPr>
          <w:sz w:val="24"/>
          <w:szCs w:val="24"/>
        </w:rPr>
      </w:pPr>
    </w:p>
    <w:p w14:paraId="212F605B" w14:textId="77777777" w:rsidR="00077195" w:rsidRDefault="00077195" w:rsidP="00884533">
      <w:pPr>
        <w:jc w:val="center"/>
        <w:rPr>
          <w:sz w:val="24"/>
          <w:szCs w:val="24"/>
        </w:rPr>
      </w:pPr>
    </w:p>
    <w:p w14:paraId="79D4FD3F" w14:textId="77777777" w:rsidR="00077195" w:rsidRDefault="00077195" w:rsidP="00884533">
      <w:pPr>
        <w:jc w:val="center"/>
        <w:rPr>
          <w:sz w:val="24"/>
          <w:szCs w:val="24"/>
        </w:rPr>
      </w:pPr>
    </w:p>
    <w:p w14:paraId="2625CB20" w14:textId="77777777" w:rsidR="00077195" w:rsidRDefault="00077195" w:rsidP="00884533">
      <w:pPr>
        <w:jc w:val="center"/>
        <w:rPr>
          <w:sz w:val="24"/>
          <w:szCs w:val="24"/>
        </w:rPr>
      </w:pPr>
    </w:p>
    <w:p w14:paraId="6D2F6178" w14:textId="77777777" w:rsidR="00077195" w:rsidRDefault="00077195" w:rsidP="00884533">
      <w:pPr>
        <w:jc w:val="center"/>
        <w:rPr>
          <w:sz w:val="24"/>
          <w:szCs w:val="24"/>
        </w:rPr>
      </w:pPr>
    </w:p>
    <w:p w14:paraId="5AF5B1AD" w14:textId="77777777" w:rsidR="00077195" w:rsidRDefault="00077195" w:rsidP="00884533">
      <w:pPr>
        <w:jc w:val="center"/>
        <w:rPr>
          <w:sz w:val="24"/>
          <w:szCs w:val="24"/>
        </w:rPr>
      </w:pPr>
    </w:p>
    <w:p w14:paraId="0B93C92E" w14:textId="77777777" w:rsidR="00077195" w:rsidRDefault="00077195" w:rsidP="00884533">
      <w:pPr>
        <w:jc w:val="center"/>
        <w:rPr>
          <w:sz w:val="24"/>
          <w:szCs w:val="24"/>
        </w:rPr>
      </w:pPr>
    </w:p>
    <w:p w14:paraId="5D54778E" w14:textId="77777777" w:rsidR="00077195" w:rsidRDefault="00077195" w:rsidP="00884533">
      <w:pPr>
        <w:jc w:val="center"/>
        <w:rPr>
          <w:sz w:val="24"/>
          <w:szCs w:val="24"/>
        </w:rPr>
      </w:pPr>
    </w:p>
    <w:p w14:paraId="0AE947BB" w14:textId="77777777" w:rsidR="00077195" w:rsidRDefault="00077195" w:rsidP="00884533">
      <w:pPr>
        <w:jc w:val="center"/>
        <w:rPr>
          <w:sz w:val="24"/>
          <w:szCs w:val="24"/>
        </w:rPr>
      </w:pPr>
    </w:p>
    <w:p w14:paraId="2229564F" w14:textId="77777777" w:rsidR="00077195" w:rsidRDefault="00077195" w:rsidP="00884533">
      <w:pPr>
        <w:jc w:val="center"/>
        <w:rPr>
          <w:sz w:val="24"/>
          <w:szCs w:val="24"/>
        </w:rPr>
      </w:pPr>
    </w:p>
    <w:p w14:paraId="6EF172B5" w14:textId="77777777" w:rsidR="00077195" w:rsidRPr="001A1951" w:rsidRDefault="00077195" w:rsidP="00884533">
      <w:pPr>
        <w:jc w:val="center"/>
        <w:rPr>
          <w:sz w:val="24"/>
          <w:szCs w:val="24"/>
        </w:rPr>
      </w:pPr>
    </w:p>
    <w:p w14:paraId="73E66951" w14:textId="5BDA3723" w:rsidR="00A31630" w:rsidRPr="001A1951" w:rsidRDefault="00A31630" w:rsidP="0021486B">
      <w:pPr>
        <w:pStyle w:val="Heading3"/>
        <w:ind w:firstLine="720"/>
      </w:pPr>
      <w:bookmarkStart w:id="151" w:name="_Toc135911846"/>
      <w:bookmarkStart w:id="152" w:name="_Toc156213776"/>
      <w:r w:rsidRPr="001A1951">
        <w:lastRenderedPageBreak/>
        <w:t>Entity-Relationship Diagrams</w:t>
      </w:r>
      <w:bookmarkEnd w:id="151"/>
      <w:bookmarkEnd w:id="152"/>
    </w:p>
    <w:p w14:paraId="4150688A" w14:textId="77777777" w:rsidR="00884533" w:rsidRPr="001A1951" w:rsidRDefault="00884533" w:rsidP="00884533">
      <w:pPr>
        <w:rPr>
          <w:sz w:val="24"/>
          <w:szCs w:val="24"/>
        </w:rPr>
      </w:pPr>
    </w:p>
    <w:p w14:paraId="49FFC4C9" w14:textId="77777777" w:rsidR="00884533" w:rsidRPr="001A1951" w:rsidRDefault="00884533" w:rsidP="00884533">
      <w:pPr>
        <w:spacing w:line="480" w:lineRule="auto"/>
        <w:ind w:firstLine="720"/>
        <w:jc w:val="both"/>
        <w:rPr>
          <w:sz w:val="24"/>
          <w:szCs w:val="24"/>
        </w:rPr>
      </w:pPr>
      <w:r w:rsidRPr="59154AED">
        <w:rPr>
          <w:sz w:val="24"/>
          <w:szCs w:val="24"/>
        </w:rPr>
        <w:t>This diagram shows the graphical overview of the system’s information on different entities, as the cardinality represents some users interacting with different entities.</w:t>
      </w:r>
    </w:p>
    <w:p w14:paraId="742D1CAC" w14:textId="77777777" w:rsidR="00884533" w:rsidRPr="001A1951" w:rsidRDefault="521A5365" w:rsidP="59154AED">
      <w:pPr>
        <w:keepNext/>
        <w:jc w:val="center"/>
      </w:pPr>
      <w:r>
        <w:rPr>
          <w:noProof/>
        </w:rPr>
        <w:drawing>
          <wp:inline distT="0" distB="0" distL="0" distR="0" wp14:anchorId="130D8F7C" wp14:editId="0ACCEF17">
            <wp:extent cx="5992924" cy="4819310"/>
            <wp:effectExtent l="0" t="0" r="0" b="0"/>
            <wp:docPr id="1424075272" name="Picture 142407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92924" cy="4819310"/>
                    </a:xfrm>
                    <a:prstGeom prst="rect">
                      <a:avLst/>
                    </a:prstGeom>
                  </pic:spPr>
                </pic:pic>
              </a:graphicData>
            </a:graphic>
          </wp:inline>
        </w:drawing>
      </w:r>
    </w:p>
    <w:p w14:paraId="01B1E188" w14:textId="3FA4379A" w:rsidR="00884533" w:rsidRDefault="00884533" w:rsidP="00884533">
      <w:pPr>
        <w:pStyle w:val="Caption"/>
        <w:jc w:val="center"/>
        <w:rPr>
          <w:sz w:val="24"/>
          <w:szCs w:val="24"/>
        </w:rPr>
      </w:pPr>
      <w:bookmarkStart w:id="153" w:name="_Toc151359236"/>
      <w:bookmarkStart w:id="154" w:name="_Toc156213850"/>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9</w:t>
      </w:r>
      <w:r w:rsidRPr="001A1951">
        <w:rPr>
          <w:sz w:val="24"/>
          <w:szCs w:val="24"/>
        </w:rPr>
        <w:fldChar w:fldCharType="end"/>
      </w:r>
      <w:r w:rsidRPr="001A1951">
        <w:rPr>
          <w:sz w:val="24"/>
          <w:szCs w:val="24"/>
        </w:rPr>
        <w:t xml:space="preserve"> Entity Relationship Diagram</w:t>
      </w:r>
      <w:bookmarkEnd w:id="153"/>
      <w:bookmarkEnd w:id="154"/>
    </w:p>
    <w:p w14:paraId="7ACC2F68" w14:textId="77777777" w:rsidR="00077195" w:rsidRDefault="00077195" w:rsidP="00077195"/>
    <w:p w14:paraId="6B46ADD8" w14:textId="77777777" w:rsidR="00077195" w:rsidRDefault="00077195" w:rsidP="00077195"/>
    <w:p w14:paraId="616CAD6D" w14:textId="77777777" w:rsidR="00077195" w:rsidRDefault="00077195" w:rsidP="00077195"/>
    <w:p w14:paraId="4D544F37" w14:textId="77777777" w:rsidR="00077195" w:rsidRDefault="00077195" w:rsidP="00077195"/>
    <w:p w14:paraId="1922C6D1" w14:textId="77777777" w:rsidR="00077195" w:rsidRDefault="00077195" w:rsidP="00077195"/>
    <w:p w14:paraId="25F1A0FB" w14:textId="77777777" w:rsidR="00077195" w:rsidRPr="00077195" w:rsidRDefault="00077195" w:rsidP="00077195"/>
    <w:tbl>
      <w:tblPr>
        <w:tblStyle w:val="TableGrid1"/>
        <w:tblW w:w="10060" w:type="dxa"/>
        <w:tblLook w:val="04A0" w:firstRow="1" w:lastRow="0" w:firstColumn="1" w:lastColumn="0" w:noHBand="0" w:noVBand="1"/>
      </w:tblPr>
      <w:tblGrid>
        <w:gridCol w:w="1231"/>
        <w:gridCol w:w="1893"/>
        <w:gridCol w:w="1162"/>
        <w:gridCol w:w="1370"/>
        <w:gridCol w:w="2189"/>
        <w:gridCol w:w="1168"/>
        <w:gridCol w:w="807"/>
        <w:gridCol w:w="553"/>
      </w:tblGrid>
      <w:tr w:rsidR="00971989" w:rsidRPr="00077195" w14:paraId="34D383AE" w14:textId="77777777" w:rsidTr="7F45A552">
        <w:trPr>
          <w:trHeight w:val="300"/>
        </w:trPr>
        <w:tc>
          <w:tcPr>
            <w:tcW w:w="1231" w:type="dxa"/>
            <w:shd w:val="clear" w:color="auto" w:fill="C5E0B3" w:themeFill="accent6" w:themeFillTint="66"/>
            <w:noWrap/>
            <w:hideMark/>
          </w:tcPr>
          <w:p w14:paraId="1ADF900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lastRenderedPageBreak/>
              <w:t>Table Name</w:t>
            </w:r>
          </w:p>
        </w:tc>
        <w:tc>
          <w:tcPr>
            <w:tcW w:w="1893" w:type="dxa"/>
            <w:shd w:val="clear" w:color="auto" w:fill="C5E0B3" w:themeFill="accent6" w:themeFillTint="66"/>
            <w:noWrap/>
            <w:hideMark/>
          </w:tcPr>
          <w:p w14:paraId="0DA447A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Attribute Name</w:t>
            </w:r>
          </w:p>
        </w:tc>
        <w:tc>
          <w:tcPr>
            <w:tcW w:w="1162" w:type="dxa"/>
            <w:shd w:val="clear" w:color="auto" w:fill="C5E0B3" w:themeFill="accent6" w:themeFillTint="66"/>
            <w:noWrap/>
            <w:hideMark/>
          </w:tcPr>
          <w:p w14:paraId="725DFB4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Label</w:t>
            </w:r>
          </w:p>
        </w:tc>
        <w:tc>
          <w:tcPr>
            <w:tcW w:w="1191" w:type="dxa"/>
            <w:shd w:val="clear" w:color="auto" w:fill="C5E0B3" w:themeFill="accent6" w:themeFillTint="66"/>
            <w:noWrap/>
            <w:hideMark/>
          </w:tcPr>
          <w:p w14:paraId="1A7EC22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Type</w:t>
            </w:r>
          </w:p>
        </w:tc>
        <w:tc>
          <w:tcPr>
            <w:tcW w:w="2189" w:type="dxa"/>
            <w:shd w:val="clear" w:color="auto" w:fill="C5E0B3" w:themeFill="accent6" w:themeFillTint="66"/>
            <w:noWrap/>
            <w:hideMark/>
          </w:tcPr>
          <w:p w14:paraId="0BEBB59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Description</w:t>
            </w:r>
          </w:p>
        </w:tc>
        <w:tc>
          <w:tcPr>
            <w:tcW w:w="1168" w:type="dxa"/>
            <w:shd w:val="clear" w:color="auto" w:fill="C5E0B3" w:themeFill="accent6" w:themeFillTint="66"/>
            <w:noWrap/>
            <w:hideMark/>
          </w:tcPr>
          <w:p w14:paraId="6CA1ACF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Format</w:t>
            </w:r>
          </w:p>
        </w:tc>
        <w:tc>
          <w:tcPr>
            <w:tcW w:w="807" w:type="dxa"/>
            <w:shd w:val="clear" w:color="auto" w:fill="C5E0B3" w:themeFill="accent6" w:themeFillTint="66"/>
            <w:noWrap/>
            <w:hideMark/>
          </w:tcPr>
          <w:p w14:paraId="117503B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Required</w:t>
            </w:r>
          </w:p>
        </w:tc>
        <w:tc>
          <w:tcPr>
            <w:tcW w:w="419" w:type="dxa"/>
            <w:shd w:val="clear" w:color="auto" w:fill="C5E0B3" w:themeFill="accent6" w:themeFillTint="66"/>
            <w:noWrap/>
            <w:hideMark/>
          </w:tcPr>
          <w:p w14:paraId="511BDBF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PK/FK</w:t>
            </w:r>
          </w:p>
        </w:tc>
      </w:tr>
      <w:tr w:rsidR="00AF65F5" w:rsidRPr="00077195" w14:paraId="485B2ED0" w14:textId="77777777" w:rsidTr="7F45A552">
        <w:trPr>
          <w:trHeight w:val="300"/>
        </w:trPr>
        <w:tc>
          <w:tcPr>
            <w:tcW w:w="1231" w:type="dxa"/>
            <w:noWrap/>
            <w:hideMark/>
          </w:tcPr>
          <w:p w14:paraId="316F6CF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w:t>
            </w:r>
          </w:p>
        </w:tc>
        <w:tc>
          <w:tcPr>
            <w:tcW w:w="1893" w:type="dxa"/>
            <w:noWrap/>
            <w:hideMark/>
          </w:tcPr>
          <w:p w14:paraId="1AB4603B"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Student_ID</w:t>
            </w:r>
            <w:proofErr w:type="spellEnd"/>
          </w:p>
        </w:tc>
        <w:tc>
          <w:tcPr>
            <w:tcW w:w="1162" w:type="dxa"/>
            <w:noWrap/>
            <w:hideMark/>
          </w:tcPr>
          <w:p w14:paraId="14DC6DC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ID</w:t>
            </w:r>
          </w:p>
        </w:tc>
        <w:tc>
          <w:tcPr>
            <w:tcW w:w="1191" w:type="dxa"/>
            <w:noWrap/>
            <w:hideMark/>
          </w:tcPr>
          <w:p w14:paraId="676B796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211D3AA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student</w:t>
            </w:r>
          </w:p>
        </w:tc>
        <w:tc>
          <w:tcPr>
            <w:tcW w:w="1168" w:type="dxa"/>
            <w:noWrap/>
            <w:hideMark/>
          </w:tcPr>
          <w:p w14:paraId="796041D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7CCB4DF0"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1E79F93C"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w:t>
            </w:r>
          </w:p>
        </w:tc>
      </w:tr>
      <w:tr w:rsidR="00AF65F5" w:rsidRPr="00077195" w14:paraId="4C37A61D" w14:textId="77777777" w:rsidTr="7F45A552">
        <w:trPr>
          <w:trHeight w:val="300"/>
        </w:trPr>
        <w:tc>
          <w:tcPr>
            <w:tcW w:w="1231" w:type="dxa"/>
            <w:noWrap/>
            <w:hideMark/>
          </w:tcPr>
          <w:p w14:paraId="6D1FCE5B"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783C6F5E"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Student_Section</w:t>
            </w:r>
            <w:proofErr w:type="spellEnd"/>
          </w:p>
        </w:tc>
        <w:tc>
          <w:tcPr>
            <w:tcW w:w="1162" w:type="dxa"/>
            <w:noWrap/>
            <w:hideMark/>
          </w:tcPr>
          <w:p w14:paraId="4189622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section</w:t>
            </w:r>
          </w:p>
        </w:tc>
        <w:tc>
          <w:tcPr>
            <w:tcW w:w="1191" w:type="dxa"/>
            <w:noWrap/>
            <w:hideMark/>
          </w:tcPr>
          <w:p w14:paraId="4E877FDB" w14:textId="3F5AF5EC" w:rsidR="00F2698A" w:rsidRPr="00077195" w:rsidRDefault="00F2698A" w:rsidP="00F2698A">
            <w:pPr>
              <w:rPr>
                <w:rFonts w:ascii="Calibri" w:eastAsia="Times New Roman" w:hAnsi="Calibri" w:cs="Calibri"/>
                <w:color w:val="000000"/>
                <w:sz w:val="14"/>
                <w:szCs w:val="14"/>
                <w:lang w:eastAsia="en-PH"/>
              </w:rPr>
            </w:pPr>
            <w:del w:id="155" w:author="Christian Viola" w:date="2024-02-19T04:02:00Z">
              <w:r w:rsidRPr="7F45A552" w:rsidDel="0AE2B818">
                <w:rPr>
                  <w:rFonts w:ascii="Calibri" w:eastAsia="Times New Roman" w:hAnsi="Calibri" w:cs="Calibri"/>
                  <w:color w:val="000000" w:themeColor="text1"/>
                  <w:sz w:val="14"/>
                  <w:szCs w:val="14"/>
                  <w:lang w:eastAsia="en-PH"/>
                </w:rPr>
                <w:delText>VARCHAR(</w:delText>
              </w:r>
            </w:del>
            <w:ins w:id="156" w:author="Christian Viola" w:date="2024-02-19T04:02:00Z">
              <w:r w:rsidR="268B7291"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3F40E0E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Which section this student belongs to</w:t>
            </w:r>
          </w:p>
        </w:tc>
        <w:tc>
          <w:tcPr>
            <w:tcW w:w="1168" w:type="dxa"/>
            <w:noWrap/>
            <w:hideMark/>
          </w:tcPr>
          <w:p w14:paraId="3700F0C9"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3A2213F4"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486455AD"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4DF92BFD" w14:textId="77777777" w:rsidTr="7F45A552">
        <w:trPr>
          <w:trHeight w:val="300"/>
        </w:trPr>
        <w:tc>
          <w:tcPr>
            <w:tcW w:w="1231" w:type="dxa"/>
            <w:noWrap/>
            <w:hideMark/>
          </w:tcPr>
          <w:p w14:paraId="0DEC7F54"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44DD765C"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Student_Course</w:t>
            </w:r>
            <w:proofErr w:type="spellEnd"/>
          </w:p>
        </w:tc>
        <w:tc>
          <w:tcPr>
            <w:tcW w:w="1162" w:type="dxa"/>
            <w:noWrap/>
            <w:hideMark/>
          </w:tcPr>
          <w:p w14:paraId="7F126DC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course</w:t>
            </w:r>
          </w:p>
        </w:tc>
        <w:tc>
          <w:tcPr>
            <w:tcW w:w="1191" w:type="dxa"/>
            <w:noWrap/>
            <w:hideMark/>
          </w:tcPr>
          <w:p w14:paraId="010A5AA4" w14:textId="17797776" w:rsidR="00F2698A" w:rsidRPr="00077195" w:rsidRDefault="00F2698A" w:rsidP="00F2698A">
            <w:pPr>
              <w:rPr>
                <w:rFonts w:ascii="Calibri" w:eastAsia="Times New Roman" w:hAnsi="Calibri" w:cs="Calibri"/>
                <w:color w:val="000000"/>
                <w:sz w:val="14"/>
                <w:szCs w:val="14"/>
                <w:lang w:eastAsia="en-PH"/>
              </w:rPr>
            </w:pPr>
            <w:del w:id="157" w:author="Christian Viola" w:date="2024-02-19T04:02:00Z">
              <w:r w:rsidRPr="7F45A552" w:rsidDel="0AE2B818">
                <w:rPr>
                  <w:rFonts w:ascii="Calibri" w:eastAsia="Times New Roman" w:hAnsi="Calibri" w:cs="Calibri"/>
                  <w:color w:val="000000" w:themeColor="text1"/>
                  <w:sz w:val="14"/>
                  <w:szCs w:val="14"/>
                  <w:lang w:eastAsia="en-PH"/>
                </w:rPr>
                <w:delText>VARCHAR(</w:delText>
              </w:r>
            </w:del>
            <w:ins w:id="158" w:author="Christian Viola" w:date="2024-02-19T04:02:00Z">
              <w:r w:rsidR="32322C04"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0543F61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Which course this student is taking</w:t>
            </w:r>
          </w:p>
        </w:tc>
        <w:tc>
          <w:tcPr>
            <w:tcW w:w="1168" w:type="dxa"/>
            <w:noWrap/>
            <w:hideMark/>
          </w:tcPr>
          <w:p w14:paraId="1B4364EF"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0383EEBE"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776A8EE7"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35C55DDE" w14:textId="77777777" w:rsidTr="7F45A552">
        <w:trPr>
          <w:trHeight w:val="300"/>
        </w:trPr>
        <w:tc>
          <w:tcPr>
            <w:tcW w:w="1231" w:type="dxa"/>
            <w:noWrap/>
            <w:hideMark/>
          </w:tcPr>
          <w:p w14:paraId="6B197913"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4B46CAE2"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Student_School</w:t>
            </w:r>
            <w:proofErr w:type="spellEnd"/>
          </w:p>
        </w:tc>
        <w:tc>
          <w:tcPr>
            <w:tcW w:w="1162" w:type="dxa"/>
            <w:noWrap/>
            <w:hideMark/>
          </w:tcPr>
          <w:p w14:paraId="75E2190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school</w:t>
            </w:r>
          </w:p>
        </w:tc>
        <w:tc>
          <w:tcPr>
            <w:tcW w:w="1191" w:type="dxa"/>
            <w:noWrap/>
            <w:hideMark/>
          </w:tcPr>
          <w:p w14:paraId="7DE785C5" w14:textId="65C48EA4" w:rsidR="00F2698A" w:rsidRPr="00077195" w:rsidRDefault="00F2698A" w:rsidP="00F2698A">
            <w:pPr>
              <w:rPr>
                <w:rFonts w:ascii="Calibri" w:eastAsia="Times New Roman" w:hAnsi="Calibri" w:cs="Calibri"/>
                <w:color w:val="000000"/>
                <w:sz w:val="14"/>
                <w:szCs w:val="14"/>
                <w:lang w:eastAsia="en-PH"/>
              </w:rPr>
            </w:pPr>
            <w:del w:id="159" w:author="Christian Viola" w:date="2024-02-19T04:02:00Z">
              <w:r w:rsidRPr="7F45A552" w:rsidDel="0AE2B818">
                <w:rPr>
                  <w:rFonts w:ascii="Calibri" w:eastAsia="Times New Roman" w:hAnsi="Calibri" w:cs="Calibri"/>
                  <w:color w:val="000000" w:themeColor="text1"/>
                  <w:sz w:val="14"/>
                  <w:szCs w:val="14"/>
                  <w:lang w:eastAsia="en-PH"/>
                </w:rPr>
                <w:delText>VARCHAR(</w:delText>
              </w:r>
            </w:del>
            <w:ins w:id="160" w:author="Christian Viola" w:date="2024-02-19T04:02:00Z">
              <w:r w:rsidR="7C31E526"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3603E18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Which school this student belongs to</w:t>
            </w:r>
          </w:p>
        </w:tc>
        <w:tc>
          <w:tcPr>
            <w:tcW w:w="1168" w:type="dxa"/>
            <w:noWrap/>
            <w:hideMark/>
          </w:tcPr>
          <w:p w14:paraId="4DF102B1"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32010EAD"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6D9CDC89"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37B7AD52" w14:textId="77777777" w:rsidTr="7F45A552">
        <w:trPr>
          <w:trHeight w:val="300"/>
        </w:trPr>
        <w:tc>
          <w:tcPr>
            <w:tcW w:w="1231" w:type="dxa"/>
            <w:noWrap/>
            <w:hideMark/>
          </w:tcPr>
          <w:p w14:paraId="6FAEEF47"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251E6AA2"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Student_Program</w:t>
            </w:r>
            <w:proofErr w:type="spellEnd"/>
          </w:p>
        </w:tc>
        <w:tc>
          <w:tcPr>
            <w:tcW w:w="1162" w:type="dxa"/>
            <w:noWrap/>
            <w:hideMark/>
          </w:tcPr>
          <w:p w14:paraId="1AED9BC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program</w:t>
            </w:r>
          </w:p>
        </w:tc>
        <w:tc>
          <w:tcPr>
            <w:tcW w:w="1191" w:type="dxa"/>
            <w:noWrap/>
            <w:hideMark/>
          </w:tcPr>
          <w:p w14:paraId="287EBDDF" w14:textId="64C39041" w:rsidR="00F2698A" w:rsidRPr="00077195" w:rsidRDefault="00F2698A" w:rsidP="00F2698A">
            <w:pPr>
              <w:rPr>
                <w:rFonts w:ascii="Calibri" w:eastAsia="Times New Roman" w:hAnsi="Calibri" w:cs="Calibri"/>
                <w:color w:val="000000"/>
                <w:sz w:val="14"/>
                <w:szCs w:val="14"/>
                <w:lang w:eastAsia="en-PH"/>
              </w:rPr>
            </w:pPr>
            <w:del w:id="161" w:author="Christian Viola" w:date="2024-02-19T04:02:00Z">
              <w:r w:rsidRPr="7F45A552" w:rsidDel="0AE2B818">
                <w:rPr>
                  <w:rFonts w:ascii="Calibri" w:eastAsia="Times New Roman" w:hAnsi="Calibri" w:cs="Calibri"/>
                  <w:color w:val="000000" w:themeColor="text1"/>
                  <w:sz w:val="14"/>
                  <w:szCs w:val="14"/>
                  <w:lang w:eastAsia="en-PH"/>
                </w:rPr>
                <w:delText>VARCHAR(</w:delText>
              </w:r>
            </w:del>
            <w:ins w:id="162" w:author="Christian Viola" w:date="2024-02-19T04:02:00Z">
              <w:r w:rsidR="69907286"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2146E8E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Which program this student is taking</w:t>
            </w:r>
          </w:p>
        </w:tc>
        <w:tc>
          <w:tcPr>
            <w:tcW w:w="1168" w:type="dxa"/>
            <w:noWrap/>
            <w:hideMark/>
          </w:tcPr>
          <w:p w14:paraId="3861DE67"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1D9DF24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4F63837A"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7EF72045" w14:textId="77777777" w:rsidTr="7F45A552">
        <w:trPr>
          <w:trHeight w:val="300"/>
        </w:trPr>
        <w:tc>
          <w:tcPr>
            <w:tcW w:w="1231" w:type="dxa"/>
            <w:noWrap/>
            <w:hideMark/>
          </w:tcPr>
          <w:p w14:paraId="1C810001"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1BE9D858"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User_ID</w:t>
            </w:r>
            <w:proofErr w:type="spellEnd"/>
          </w:p>
        </w:tc>
        <w:tc>
          <w:tcPr>
            <w:tcW w:w="1162" w:type="dxa"/>
            <w:noWrap/>
            <w:hideMark/>
          </w:tcPr>
          <w:p w14:paraId="751D615C"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User ID</w:t>
            </w:r>
          </w:p>
        </w:tc>
        <w:tc>
          <w:tcPr>
            <w:tcW w:w="1191" w:type="dxa"/>
            <w:noWrap/>
            <w:hideMark/>
          </w:tcPr>
          <w:p w14:paraId="032D0BE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722D30D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user</w:t>
            </w:r>
          </w:p>
        </w:tc>
        <w:tc>
          <w:tcPr>
            <w:tcW w:w="1168" w:type="dxa"/>
            <w:noWrap/>
            <w:hideMark/>
          </w:tcPr>
          <w:p w14:paraId="4AB6B4B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5E3FCBE3"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07DA386"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0B3C3B28" w14:textId="77777777" w:rsidTr="7F45A552">
        <w:trPr>
          <w:trHeight w:val="300"/>
        </w:trPr>
        <w:tc>
          <w:tcPr>
            <w:tcW w:w="1231" w:type="dxa"/>
            <w:noWrap/>
            <w:hideMark/>
          </w:tcPr>
          <w:p w14:paraId="699DFA0A"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6C8E3EF3" w14:textId="77777777" w:rsidR="00F2698A" w:rsidRPr="00077195" w:rsidRDefault="00F2698A" w:rsidP="00F2698A">
            <w:pPr>
              <w:rPr>
                <w:rFonts w:ascii="Times New Roman" w:eastAsia="Times New Roman" w:hAnsi="Times New Roman" w:cs="Times New Roman"/>
                <w:sz w:val="14"/>
                <w:szCs w:val="14"/>
                <w:lang w:eastAsia="en-PH"/>
              </w:rPr>
            </w:pPr>
          </w:p>
        </w:tc>
        <w:tc>
          <w:tcPr>
            <w:tcW w:w="1162" w:type="dxa"/>
            <w:noWrap/>
            <w:hideMark/>
          </w:tcPr>
          <w:p w14:paraId="2811F102" w14:textId="77777777" w:rsidR="00F2698A" w:rsidRPr="00077195" w:rsidRDefault="00F2698A" w:rsidP="00F2698A">
            <w:pPr>
              <w:rPr>
                <w:rFonts w:ascii="Times New Roman" w:eastAsia="Times New Roman" w:hAnsi="Times New Roman" w:cs="Times New Roman"/>
                <w:sz w:val="14"/>
                <w:szCs w:val="14"/>
                <w:lang w:eastAsia="en-PH"/>
              </w:rPr>
            </w:pPr>
          </w:p>
        </w:tc>
        <w:tc>
          <w:tcPr>
            <w:tcW w:w="1191" w:type="dxa"/>
            <w:noWrap/>
            <w:hideMark/>
          </w:tcPr>
          <w:p w14:paraId="53578F99" w14:textId="77777777" w:rsidR="00F2698A" w:rsidRPr="00077195" w:rsidRDefault="00F2698A" w:rsidP="00F2698A">
            <w:pPr>
              <w:rPr>
                <w:rFonts w:ascii="Times New Roman" w:eastAsia="Times New Roman" w:hAnsi="Times New Roman" w:cs="Times New Roman"/>
                <w:sz w:val="14"/>
                <w:szCs w:val="14"/>
                <w:lang w:eastAsia="en-PH"/>
              </w:rPr>
            </w:pPr>
          </w:p>
        </w:tc>
        <w:tc>
          <w:tcPr>
            <w:tcW w:w="2189" w:type="dxa"/>
            <w:noWrap/>
            <w:hideMark/>
          </w:tcPr>
          <w:p w14:paraId="612CD16C" w14:textId="77777777" w:rsidR="00F2698A" w:rsidRPr="00077195" w:rsidRDefault="00F2698A" w:rsidP="00F2698A">
            <w:pPr>
              <w:rPr>
                <w:rFonts w:ascii="Times New Roman" w:eastAsia="Times New Roman" w:hAnsi="Times New Roman" w:cs="Times New Roman"/>
                <w:sz w:val="14"/>
                <w:szCs w:val="14"/>
                <w:lang w:eastAsia="en-PH"/>
              </w:rPr>
            </w:pPr>
          </w:p>
        </w:tc>
        <w:tc>
          <w:tcPr>
            <w:tcW w:w="1168" w:type="dxa"/>
            <w:noWrap/>
            <w:hideMark/>
          </w:tcPr>
          <w:p w14:paraId="0F6B0B35" w14:textId="77777777" w:rsidR="00F2698A" w:rsidRPr="00077195" w:rsidRDefault="00F2698A" w:rsidP="00F2698A">
            <w:pPr>
              <w:rPr>
                <w:rFonts w:ascii="Times New Roman" w:eastAsia="Times New Roman" w:hAnsi="Times New Roman" w:cs="Times New Roman"/>
                <w:sz w:val="14"/>
                <w:szCs w:val="14"/>
                <w:lang w:eastAsia="en-PH"/>
              </w:rPr>
            </w:pPr>
          </w:p>
        </w:tc>
        <w:tc>
          <w:tcPr>
            <w:tcW w:w="807" w:type="dxa"/>
            <w:noWrap/>
            <w:hideMark/>
          </w:tcPr>
          <w:p w14:paraId="1899A41B" w14:textId="77777777" w:rsidR="00F2698A" w:rsidRPr="00077195" w:rsidRDefault="00F2698A" w:rsidP="00BE7B89">
            <w:pPr>
              <w:jc w:val="center"/>
              <w:rPr>
                <w:rFonts w:ascii="Times New Roman" w:eastAsia="Times New Roman" w:hAnsi="Times New Roman" w:cs="Times New Roman"/>
                <w:sz w:val="14"/>
                <w:szCs w:val="14"/>
                <w:lang w:eastAsia="en-PH"/>
              </w:rPr>
            </w:pPr>
          </w:p>
        </w:tc>
        <w:tc>
          <w:tcPr>
            <w:tcW w:w="419" w:type="dxa"/>
            <w:noWrap/>
            <w:hideMark/>
          </w:tcPr>
          <w:p w14:paraId="59396DF5" w14:textId="77777777" w:rsidR="00F2698A" w:rsidRPr="00077195" w:rsidRDefault="00F2698A" w:rsidP="00BE7B89">
            <w:pPr>
              <w:jc w:val="center"/>
              <w:rPr>
                <w:rFonts w:ascii="Times New Roman" w:eastAsia="Times New Roman" w:hAnsi="Times New Roman" w:cs="Times New Roman"/>
                <w:sz w:val="14"/>
                <w:szCs w:val="14"/>
                <w:lang w:eastAsia="en-PH"/>
              </w:rPr>
            </w:pPr>
          </w:p>
        </w:tc>
      </w:tr>
      <w:tr w:rsidR="00AF65F5" w:rsidRPr="00077195" w14:paraId="04F484F8" w14:textId="77777777" w:rsidTr="7F45A552">
        <w:trPr>
          <w:trHeight w:val="300"/>
        </w:trPr>
        <w:tc>
          <w:tcPr>
            <w:tcW w:w="1231" w:type="dxa"/>
            <w:noWrap/>
            <w:hideMark/>
          </w:tcPr>
          <w:p w14:paraId="20B6174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Group</w:t>
            </w:r>
          </w:p>
        </w:tc>
        <w:tc>
          <w:tcPr>
            <w:tcW w:w="1893" w:type="dxa"/>
            <w:noWrap/>
            <w:hideMark/>
          </w:tcPr>
          <w:p w14:paraId="04A76C37"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Student_Group_ID</w:t>
            </w:r>
            <w:proofErr w:type="spellEnd"/>
          </w:p>
        </w:tc>
        <w:tc>
          <w:tcPr>
            <w:tcW w:w="1162" w:type="dxa"/>
            <w:noWrap/>
            <w:hideMark/>
          </w:tcPr>
          <w:p w14:paraId="25EF2BA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group ID</w:t>
            </w:r>
          </w:p>
        </w:tc>
        <w:tc>
          <w:tcPr>
            <w:tcW w:w="1191" w:type="dxa"/>
            <w:noWrap/>
            <w:hideMark/>
          </w:tcPr>
          <w:p w14:paraId="636AB64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0FDFB15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Unique </w:t>
            </w:r>
            <w:proofErr w:type="spellStart"/>
            <w:r w:rsidRPr="00077195">
              <w:rPr>
                <w:rFonts w:ascii="Calibri" w:eastAsia="Times New Roman" w:hAnsi="Calibri" w:cs="Calibri"/>
                <w:color w:val="000000"/>
                <w:sz w:val="14"/>
                <w:szCs w:val="14"/>
                <w:lang w:eastAsia="en-PH"/>
              </w:rPr>
              <w:t>indentifier</w:t>
            </w:r>
            <w:proofErr w:type="spellEnd"/>
            <w:r w:rsidRPr="00077195">
              <w:rPr>
                <w:rFonts w:ascii="Calibri" w:eastAsia="Times New Roman" w:hAnsi="Calibri" w:cs="Calibri"/>
                <w:color w:val="000000"/>
                <w:sz w:val="14"/>
                <w:szCs w:val="14"/>
                <w:lang w:eastAsia="en-PH"/>
              </w:rPr>
              <w:t xml:space="preserve"> for each student group</w:t>
            </w:r>
          </w:p>
        </w:tc>
        <w:tc>
          <w:tcPr>
            <w:tcW w:w="1168" w:type="dxa"/>
            <w:noWrap/>
            <w:hideMark/>
          </w:tcPr>
          <w:p w14:paraId="13A4020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15EE4D5D"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721AB090"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w:t>
            </w:r>
          </w:p>
        </w:tc>
      </w:tr>
      <w:tr w:rsidR="00AF65F5" w:rsidRPr="00077195" w14:paraId="33AD69FC" w14:textId="77777777" w:rsidTr="7F45A552">
        <w:trPr>
          <w:trHeight w:val="300"/>
        </w:trPr>
        <w:tc>
          <w:tcPr>
            <w:tcW w:w="1231" w:type="dxa"/>
            <w:noWrap/>
            <w:hideMark/>
          </w:tcPr>
          <w:p w14:paraId="339DCCED"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47CB67BB"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Student_Group_Section</w:t>
            </w:r>
            <w:proofErr w:type="spellEnd"/>
          </w:p>
        </w:tc>
        <w:tc>
          <w:tcPr>
            <w:tcW w:w="1162" w:type="dxa"/>
            <w:noWrap/>
            <w:hideMark/>
          </w:tcPr>
          <w:p w14:paraId="61573D4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group section</w:t>
            </w:r>
          </w:p>
        </w:tc>
        <w:tc>
          <w:tcPr>
            <w:tcW w:w="1191" w:type="dxa"/>
            <w:noWrap/>
            <w:hideMark/>
          </w:tcPr>
          <w:p w14:paraId="6AD6F6E1" w14:textId="446F8482" w:rsidR="00F2698A" w:rsidRPr="00077195" w:rsidRDefault="00F2698A" w:rsidP="00F2698A">
            <w:pPr>
              <w:rPr>
                <w:rFonts w:ascii="Calibri" w:eastAsia="Times New Roman" w:hAnsi="Calibri" w:cs="Calibri"/>
                <w:color w:val="000000"/>
                <w:sz w:val="14"/>
                <w:szCs w:val="14"/>
                <w:lang w:eastAsia="en-PH"/>
              </w:rPr>
            </w:pPr>
            <w:del w:id="163" w:author="Christian Viola" w:date="2024-02-19T04:02:00Z">
              <w:r w:rsidRPr="7F45A552" w:rsidDel="0AE2B818">
                <w:rPr>
                  <w:rFonts w:ascii="Calibri" w:eastAsia="Times New Roman" w:hAnsi="Calibri" w:cs="Calibri"/>
                  <w:color w:val="000000" w:themeColor="text1"/>
                  <w:sz w:val="14"/>
                  <w:szCs w:val="14"/>
                  <w:lang w:eastAsia="en-PH"/>
                </w:rPr>
                <w:delText>VARCHAR(</w:delText>
              </w:r>
            </w:del>
            <w:ins w:id="164" w:author="Christian Viola" w:date="2024-02-19T04:02:00Z">
              <w:r w:rsidR="3D425088"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53C9FC0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Which section this group belongs to</w:t>
            </w:r>
          </w:p>
        </w:tc>
        <w:tc>
          <w:tcPr>
            <w:tcW w:w="1168" w:type="dxa"/>
            <w:noWrap/>
            <w:hideMark/>
          </w:tcPr>
          <w:p w14:paraId="06D5FD0C"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5A5975CC"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3508F50B"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4D8EF313" w14:textId="77777777" w:rsidTr="7F45A552">
        <w:trPr>
          <w:trHeight w:val="300"/>
        </w:trPr>
        <w:tc>
          <w:tcPr>
            <w:tcW w:w="1231" w:type="dxa"/>
            <w:noWrap/>
            <w:hideMark/>
          </w:tcPr>
          <w:p w14:paraId="1EC7AADC"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6CF28A3E"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Student_Group_Course</w:t>
            </w:r>
            <w:proofErr w:type="spellEnd"/>
          </w:p>
        </w:tc>
        <w:tc>
          <w:tcPr>
            <w:tcW w:w="1162" w:type="dxa"/>
            <w:noWrap/>
            <w:hideMark/>
          </w:tcPr>
          <w:p w14:paraId="2FAE61F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group course</w:t>
            </w:r>
          </w:p>
        </w:tc>
        <w:tc>
          <w:tcPr>
            <w:tcW w:w="1191" w:type="dxa"/>
            <w:noWrap/>
            <w:hideMark/>
          </w:tcPr>
          <w:p w14:paraId="4FEFFFF0" w14:textId="10DDDBF5" w:rsidR="00F2698A" w:rsidRPr="00077195" w:rsidRDefault="00F2698A" w:rsidP="00F2698A">
            <w:pPr>
              <w:rPr>
                <w:rFonts w:ascii="Calibri" w:eastAsia="Times New Roman" w:hAnsi="Calibri" w:cs="Calibri"/>
                <w:color w:val="000000"/>
                <w:sz w:val="14"/>
                <w:szCs w:val="14"/>
                <w:lang w:eastAsia="en-PH"/>
              </w:rPr>
            </w:pPr>
            <w:del w:id="165" w:author="Christian Viola" w:date="2024-02-19T04:02:00Z">
              <w:r w:rsidRPr="7F45A552" w:rsidDel="0AE2B818">
                <w:rPr>
                  <w:rFonts w:ascii="Calibri" w:eastAsia="Times New Roman" w:hAnsi="Calibri" w:cs="Calibri"/>
                  <w:color w:val="000000" w:themeColor="text1"/>
                  <w:sz w:val="14"/>
                  <w:szCs w:val="14"/>
                  <w:lang w:eastAsia="en-PH"/>
                </w:rPr>
                <w:delText>VARCHAR(</w:delText>
              </w:r>
            </w:del>
            <w:ins w:id="166" w:author="Christian Viola" w:date="2024-02-19T04:02:00Z">
              <w:r w:rsidR="78FAF61C"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453A8C8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Which course this group belongs to</w:t>
            </w:r>
          </w:p>
        </w:tc>
        <w:tc>
          <w:tcPr>
            <w:tcW w:w="1168" w:type="dxa"/>
            <w:noWrap/>
            <w:hideMark/>
          </w:tcPr>
          <w:p w14:paraId="722DF7EC"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688D139D"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07366A0C"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39B0C464" w14:textId="77777777" w:rsidTr="7F45A552">
        <w:trPr>
          <w:trHeight w:val="300"/>
        </w:trPr>
        <w:tc>
          <w:tcPr>
            <w:tcW w:w="1231" w:type="dxa"/>
            <w:noWrap/>
            <w:hideMark/>
          </w:tcPr>
          <w:p w14:paraId="000FF9E5"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7FF27F6F"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Student_Group_School</w:t>
            </w:r>
            <w:proofErr w:type="spellEnd"/>
          </w:p>
        </w:tc>
        <w:tc>
          <w:tcPr>
            <w:tcW w:w="1162" w:type="dxa"/>
            <w:noWrap/>
            <w:hideMark/>
          </w:tcPr>
          <w:p w14:paraId="150FBCD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group school</w:t>
            </w:r>
          </w:p>
        </w:tc>
        <w:tc>
          <w:tcPr>
            <w:tcW w:w="1191" w:type="dxa"/>
            <w:noWrap/>
            <w:hideMark/>
          </w:tcPr>
          <w:p w14:paraId="17CC3A6E" w14:textId="717BB989" w:rsidR="00F2698A" w:rsidRPr="00077195" w:rsidRDefault="00F2698A" w:rsidP="00F2698A">
            <w:pPr>
              <w:rPr>
                <w:rFonts w:ascii="Calibri" w:eastAsia="Times New Roman" w:hAnsi="Calibri" w:cs="Calibri"/>
                <w:color w:val="000000"/>
                <w:sz w:val="14"/>
                <w:szCs w:val="14"/>
                <w:lang w:eastAsia="en-PH"/>
              </w:rPr>
            </w:pPr>
            <w:del w:id="167" w:author="Christian Viola" w:date="2024-02-19T04:02:00Z">
              <w:r w:rsidRPr="7F45A552" w:rsidDel="0AE2B818">
                <w:rPr>
                  <w:rFonts w:ascii="Calibri" w:eastAsia="Times New Roman" w:hAnsi="Calibri" w:cs="Calibri"/>
                  <w:color w:val="000000" w:themeColor="text1"/>
                  <w:sz w:val="14"/>
                  <w:szCs w:val="14"/>
                  <w:lang w:eastAsia="en-PH"/>
                </w:rPr>
                <w:delText>VARCHAR(</w:delText>
              </w:r>
            </w:del>
            <w:ins w:id="168" w:author="Christian Viola" w:date="2024-02-19T04:02:00Z">
              <w:r w:rsidR="54BD2E88"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10EA5BE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Which school this group belongs to</w:t>
            </w:r>
          </w:p>
        </w:tc>
        <w:tc>
          <w:tcPr>
            <w:tcW w:w="1168" w:type="dxa"/>
            <w:noWrap/>
            <w:hideMark/>
          </w:tcPr>
          <w:p w14:paraId="09D3E9B6"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21B9A138"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696A9A5D"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1425656D" w14:textId="77777777" w:rsidTr="7F45A552">
        <w:trPr>
          <w:trHeight w:val="300"/>
        </w:trPr>
        <w:tc>
          <w:tcPr>
            <w:tcW w:w="1231" w:type="dxa"/>
            <w:noWrap/>
            <w:hideMark/>
          </w:tcPr>
          <w:p w14:paraId="4D6B0BAA"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1EAB62B5"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Student_Group_Program</w:t>
            </w:r>
            <w:proofErr w:type="spellEnd"/>
          </w:p>
        </w:tc>
        <w:tc>
          <w:tcPr>
            <w:tcW w:w="1162" w:type="dxa"/>
            <w:noWrap/>
            <w:hideMark/>
          </w:tcPr>
          <w:p w14:paraId="2FF68D7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group program</w:t>
            </w:r>
          </w:p>
        </w:tc>
        <w:tc>
          <w:tcPr>
            <w:tcW w:w="1191" w:type="dxa"/>
            <w:noWrap/>
            <w:hideMark/>
          </w:tcPr>
          <w:p w14:paraId="209D4A7F" w14:textId="636683F1" w:rsidR="00F2698A" w:rsidRPr="00077195" w:rsidRDefault="00F2698A" w:rsidP="00F2698A">
            <w:pPr>
              <w:rPr>
                <w:rFonts w:ascii="Calibri" w:eastAsia="Times New Roman" w:hAnsi="Calibri" w:cs="Calibri"/>
                <w:color w:val="000000"/>
                <w:sz w:val="14"/>
                <w:szCs w:val="14"/>
                <w:lang w:eastAsia="en-PH"/>
              </w:rPr>
            </w:pPr>
            <w:del w:id="169" w:author="Christian Viola" w:date="2024-02-19T04:02:00Z">
              <w:r w:rsidRPr="7F45A552" w:rsidDel="0AE2B818">
                <w:rPr>
                  <w:rFonts w:ascii="Calibri" w:eastAsia="Times New Roman" w:hAnsi="Calibri" w:cs="Calibri"/>
                  <w:color w:val="000000" w:themeColor="text1"/>
                  <w:sz w:val="14"/>
                  <w:szCs w:val="14"/>
                  <w:lang w:eastAsia="en-PH"/>
                </w:rPr>
                <w:delText>VARCHAR(</w:delText>
              </w:r>
            </w:del>
            <w:ins w:id="170" w:author="Christian Viola" w:date="2024-02-19T04:02:00Z">
              <w:r w:rsidR="426783E2"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4D3FBC2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Which program is this group takin</w:t>
            </w:r>
          </w:p>
        </w:tc>
        <w:tc>
          <w:tcPr>
            <w:tcW w:w="1168" w:type="dxa"/>
            <w:noWrap/>
            <w:hideMark/>
          </w:tcPr>
          <w:p w14:paraId="21232CF2"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5D7FF988"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1194CA66"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506878F9" w14:textId="77777777" w:rsidTr="7F45A552">
        <w:trPr>
          <w:trHeight w:val="300"/>
        </w:trPr>
        <w:tc>
          <w:tcPr>
            <w:tcW w:w="1231" w:type="dxa"/>
            <w:noWrap/>
            <w:hideMark/>
          </w:tcPr>
          <w:p w14:paraId="79B0CD2D"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0EBC3B99"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Project_ID</w:t>
            </w:r>
            <w:proofErr w:type="spellEnd"/>
          </w:p>
        </w:tc>
        <w:tc>
          <w:tcPr>
            <w:tcW w:w="1162" w:type="dxa"/>
            <w:noWrap/>
            <w:hideMark/>
          </w:tcPr>
          <w:p w14:paraId="664726FC"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ID</w:t>
            </w:r>
          </w:p>
        </w:tc>
        <w:tc>
          <w:tcPr>
            <w:tcW w:w="1191" w:type="dxa"/>
            <w:noWrap/>
            <w:hideMark/>
          </w:tcPr>
          <w:p w14:paraId="52AF798C"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30D6CE3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project paper</w:t>
            </w:r>
          </w:p>
        </w:tc>
        <w:tc>
          <w:tcPr>
            <w:tcW w:w="1168" w:type="dxa"/>
            <w:noWrap/>
            <w:hideMark/>
          </w:tcPr>
          <w:p w14:paraId="3BB121F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156FE2DC"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005ED044"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17492ECD" w14:textId="77777777" w:rsidTr="7F45A552">
        <w:trPr>
          <w:trHeight w:val="300"/>
        </w:trPr>
        <w:tc>
          <w:tcPr>
            <w:tcW w:w="1231" w:type="dxa"/>
            <w:noWrap/>
            <w:hideMark/>
          </w:tcPr>
          <w:p w14:paraId="52F5D21B"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3B8A4261"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Student_ID</w:t>
            </w:r>
            <w:proofErr w:type="spellEnd"/>
          </w:p>
        </w:tc>
        <w:tc>
          <w:tcPr>
            <w:tcW w:w="1162" w:type="dxa"/>
            <w:noWrap/>
            <w:hideMark/>
          </w:tcPr>
          <w:p w14:paraId="422164A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ID</w:t>
            </w:r>
          </w:p>
        </w:tc>
        <w:tc>
          <w:tcPr>
            <w:tcW w:w="1191" w:type="dxa"/>
            <w:noWrap/>
            <w:hideMark/>
          </w:tcPr>
          <w:p w14:paraId="161EECE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3B722C8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student</w:t>
            </w:r>
          </w:p>
        </w:tc>
        <w:tc>
          <w:tcPr>
            <w:tcW w:w="1168" w:type="dxa"/>
            <w:noWrap/>
            <w:hideMark/>
          </w:tcPr>
          <w:p w14:paraId="2623517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33F9504C"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7E8A3611"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1C7809FF" w14:textId="77777777" w:rsidTr="7F45A552">
        <w:trPr>
          <w:trHeight w:val="300"/>
        </w:trPr>
        <w:tc>
          <w:tcPr>
            <w:tcW w:w="1231" w:type="dxa"/>
            <w:noWrap/>
            <w:hideMark/>
          </w:tcPr>
          <w:p w14:paraId="6D95356D"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102F9754" w14:textId="77777777" w:rsidR="00F2698A" w:rsidRPr="00077195" w:rsidRDefault="00F2698A" w:rsidP="00F2698A">
            <w:pPr>
              <w:rPr>
                <w:rFonts w:ascii="Times New Roman" w:eastAsia="Times New Roman" w:hAnsi="Times New Roman" w:cs="Times New Roman"/>
                <w:sz w:val="14"/>
                <w:szCs w:val="14"/>
                <w:lang w:eastAsia="en-PH"/>
              </w:rPr>
            </w:pPr>
          </w:p>
        </w:tc>
        <w:tc>
          <w:tcPr>
            <w:tcW w:w="1162" w:type="dxa"/>
            <w:noWrap/>
            <w:hideMark/>
          </w:tcPr>
          <w:p w14:paraId="0CCD2764" w14:textId="77777777" w:rsidR="00F2698A" w:rsidRPr="00077195" w:rsidRDefault="00F2698A" w:rsidP="00F2698A">
            <w:pPr>
              <w:rPr>
                <w:rFonts w:ascii="Times New Roman" w:eastAsia="Times New Roman" w:hAnsi="Times New Roman" w:cs="Times New Roman"/>
                <w:sz w:val="14"/>
                <w:szCs w:val="14"/>
                <w:lang w:eastAsia="en-PH"/>
              </w:rPr>
            </w:pPr>
          </w:p>
        </w:tc>
        <w:tc>
          <w:tcPr>
            <w:tcW w:w="1191" w:type="dxa"/>
            <w:noWrap/>
            <w:hideMark/>
          </w:tcPr>
          <w:p w14:paraId="356CF1CF" w14:textId="77777777" w:rsidR="00F2698A" w:rsidRPr="00077195" w:rsidRDefault="00F2698A" w:rsidP="00F2698A">
            <w:pPr>
              <w:rPr>
                <w:rFonts w:ascii="Times New Roman" w:eastAsia="Times New Roman" w:hAnsi="Times New Roman" w:cs="Times New Roman"/>
                <w:sz w:val="14"/>
                <w:szCs w:val="14"/>
                <w:lang w:eastAsia="en-PH"/>
              </w:rPr>
            </w:pPr>
          </w:p>
        </w:tc>
        <w:tc>
          <w:tcPr>
            <w:tcW w:w="2189" w:type="dxa"/>
            <w:noWrap/>
            <w:hideMark/>
          </w:tcPr>
          <w:p w14:paraId="2F855ACE" w14:textId="77777777" w:rsidR="00F2698A" w:rsidRPr="00077195" w:rsidRDefault="00F2698A" w:rsidP="00F2698A">
            <w:pPr>
              <w:rPr>
                <w:rFonts w:ascii="Times New Roman" w:eastAsia="Times New Roman" w:hAnsi="Times New Roman" w:cs="Times New Roman"/>
                <w:sz w:val="14"/>
                <w:szCs w:val="14"/>
                <w:lang w:eastAsia="en-PH"/>
              </w:rPr>
            </w:pPr>
          </w:p>
        </w:tc>
        <w:tc>
          <w:tcPr>
            <w:tcW w:w="1168" w:type="dxa"/>
            <w:noWrap/>
            <w:hideMark/>
          </w:tcPr>
          <w:p w14:paraId="29F96B0D" w14:textId="77777777" w:rsidR="00F2698A" w:rsidRPr="00077195" w:rsidRDefault="00F2698A" w:rsidP="00F2698A">
            <w:pPr>
              <w:rPr>
                <w:rFonts w:ascii="Times New Roman" w:eastAsia="Times New Roman" w:hAnsi="Times New Roman" w:cs="Times New Roman"/>
                <w:sz w:val="14"/>
                <w:szCs w:val="14"/>
                <w:lang w:eastAsia="en-PH"/>
              </w:rPr>
            </w:pPr>
          </w:p>
        </w:tc>
        <w:tc>
          <w:tcPr>
            <w:tcW w:w="807" w:type="dxa"/>
            <w:noWrap/>
            <w:hideMark/>
          </w:tcPr>
          <w:p w14:paraId="608C9FDF" w14:textId="77777777" w:rsidR="00F2698A" w:rsidRPr="00077195" w:rsidRDefault="00F2698A" w:rsidP="00BE7B89">
            <w:pPr>
              <w:jc w:val="center"/>
              <w:rPr>
                <w:rFonts w:ascii="Times New Roman" w:eastAsia="Times New Roman" w:hAnsi="Times New Roman" w:cs="Times New Roman"/>
                <w:sz w:val="14"/>
                <w:szCs w:val="14"/>
                <w:lang w:eastAsia="en-PH"/>
              </w:rPr>
            </w:pPr>
          </w:p>
        </w:tc>
        <w:tc>
          <w:tcPr>
            <w:tcW w:w="419" w:type="dxa"/>
            <w:noWrap/>
            <w:hideMark/>
          </w:tcPr>
          <w:p w14:paraId="0DDE192A" w14:textId="77777777" w:rsidR="00F2698A" w:rsidRPr="00077195" w:rsidRDefault="00F2698A" w:rsidP="00BE7B89">
            <w:pPr>
              <w:jc w:val="center"/>
              <w:rPr>
                <w:rFonts w:ascii="Times New Roman" w:eastAsia="Times New Roman" w:hAnsi="Times New Roman" w:cs="Times New Roman"/>
                <w:sz w:val="14"/>
                <w:szCs w:val="14"/>
                <w:lang w:eastAsia="en-PH"/>
              </w:rPr>
            </w:pPr>
          </w:p>
        </w:tc>
      </w:tr>
      <w:tr w:rsidR="00AF65F5" w:rsidRPr="00077195" w14:paraId="2CEDC1AC" w14:textId="77777777" w:rsidTr="7F45A552">
        <w:trPr>
          <w:trHeight w:val="300"/>
        </w:trPr>
        <w:tc>
          <w:tcPr>
            <w:tcW w:w="1231" w:type="dxa"/>
            <w:noWrap/>
            <w:hideMark/>
          </w:tcPr>
          <w:p w14:paraId="442435C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User</w:t>
            </w:r>
          </w:p>
        </w:tc>
        <w:tc>
          <w:tcPr>
            <w:tcW w:w="1893" w:type="dxa"/>
            <w:noWrap/>
            <w:hideMark/>
          </w:tcPr>
          <w:p w14:paraId="3C3011B3"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User_ID</w:t>
            </w:r>
            <w:proofErr w:type="spellEnd"/>
          </w:p>
        </w:tc>
        <w:tc>
          <w:tcPr>
            <w:tcW w:w="1162" w:type="dxa"/>
            <w:noWrap/>
            <w:hideMark/>
          </w:tcPr>
          <w:p w14:paraId="1B23C3E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User ID</w:t>
            </w:r>
          </w:p>
        </w:tc>
        <w:tc>
          <w:tcPr>
            <w:tcW w:w="1191" w:type="dxa"/>
            <w:noWrap/>
            <w:hideMark/>
          </w:tcPr>
          <w:p w14:paraId="461FB13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48DE503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user</w:t>
            </w:r>
          </w:p>
        </w:tc>
        <w:tc>
          <w:tcPr>
            <w:tcW w:w="1168" w:type="dxa"/>
            <w:noWrap/>
            <w:hideMark/>
          </w:tcPr>
          <w:p w14:paraId="13B8218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19EAFFD4"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67651BF0"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w:t>
            </w:r>
          </w:p>
        </w:tc>
      </w:tr>
      <w:tr w:rsidR="00AF65F5" w:rsidRPr="00077195" w14:paraId="44E4EE5A" w14:textId="77777777" w:rsidTr="7F45A552">
        <w:trPr>
          <w:trHeight w:val="300"/>
        </w:trPr>
        <w:tc>
          <w:tcPr>
            <w:tcW w:w="1231" w:type="dxa"/>
            <w:noWrap/>
            <w:hideMark/>
          </w:tcPr>
          <w:p w14:paraId="382BA426"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7D451646"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User_FName</w:t>
            </w:r>
            <w:proofErr w:type="spellEnd"/>
          </w:p>
        </w:tc>
        <w:tc>
          <w:tcPr>
            <w:tcW w:w="1162" w:type="dxa"/>
            <w:noWrap/>
            <w:hideMark/>
          </w:tcPr>
          <w:p w14:paraId="5E747EC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User first name</w:t>
            </w:r>
          </w:p>
        </w:tc>
        <w:tc>
          <w:tcPr>
            <w:tcW w:w="1191" w:type="dxa"/>
            <w:noWrap/>
            <w:hideMark/>
          </w:tcPr>
          <w:p w14:paraId="3630822B" w14:textId="4E4359C4" w:rsidR="00F2698A" w:rsidRPr="00077195" w:rsidRDefault="00F2698A" w:rsidP="00F2698A">
            <w:pPr>
              <w:rPr>
                <w:rFonts w:ascii="Calibri" w:eastAsia="Times New Roman" w:hAnsi="Calibri" w:cs="Calibri"/>
                <w:color w:val="000000"/>
                <w:sz w:val="14"/>
                <w:szCs w:val="14"/>
                <w:lang w:eastAsia="en-PH"/>
              </w:rPr>
            </w:pPr>
            <w:del w:id="171" w:author="Christian Viola" w:date="2024-02-19T04:02:00Z">
              <w:r w:rsidRPr="7F45A552" w:rsidDel="0AE2B818">
                <w:rPr>
                  <w:rFonts w:ascii="Calibri" w:eastAsia="Times New Roman" w:hAnsi="Calibri" w:cs="Calibri"/>
                  <w:color w:val="000000" w:themeColor="text1"/>
                  <w:sz w:val="14"/>
                  <w:szCs w:val="14"/>
                  <w:lang w:eastAsia="en-PH"/>
                </w:rPr>
                <w:delText>VARCHAR(</w:delText>
              </w:r>
            </w:del>
            <w:ins w:id="172" w:author="Christian Viola" w:date="2024-02-19T04:02:00Z">
              <w:r w:rsidR="39E4B49D"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w:t>
            </w:r>
          </w:p>
        </w:tc>
        <w:tc>
          <w:tcPr>
            <w:tcW w:w="2189" w:type="dxa"/>
            <w:noWrap/>
            <w:hideMark/>
          </w:tcPr>
          <w:p w14:paraId="7DFE785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First name of the user</w:t>
            </w:r>
          </w:p>
        </w:tc>
        <w:tc>
          <w:tcPr>
            <w:tcW w:w="1168" w:type="dxa"/>
            <w:noWrap/>
            <w:hideMark/>
          </w:tcPr>
          <w:p w14:paraId="265BC82C"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2A1B11BC"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6B84134A"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5B98EF95" w14:textId="77777777" w:rsidTr="7F45A552">
        <w:trPr>
          <w:trHeight w:val="300"/>
        </w:trPr>
        <w:tc>
          <w:tcPr>
            <w:tcW w:w="1231" w:type="dxa"/>
            <w:noWrap/>
            <w:hideMark/>
          </w:tcPr>
          <w:p w14:paraId="1D98BEE6"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07E04CFC"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User_LName</w:t>
            </w:r>
            <w:proofErr w:type="spellEnd"/>
          </w:p>
        </w:tc>
        <w:tc>
          <w:tcPr>
            <w:tcW w:w="1162" w:type="dxa"/>
            <w:noWrap/>
            <w:hideMark/>
          </w:tcPr>
          <w:p w14:paraId="42F6015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User last name</w:t>
            </w:r>
          </w:p>
        </w:tc>
        <w:tc>
          <w:tcPr>
            <w:tcW w:w="1191" w:type="dxa"/>
            <w:noWrap/>
            <w:hideMark/>
          </w:tcPr>
          <w:p w14:paraId="729E3D5F" w14:textId="16A664A9" w:rsidR="00F2698A" w:rsidRPr="00077195" w:rsidRDefault="00F2698A" w:rsidP="00F2698A">
            <w:pPr>
              <w:rPr>
                <w:rFonts w:ascii="Calibri" w:eastAsia="Times New Roman" w:hAnsi="Calibri" w:cs="Calibri"/>
                <w:color w:val="000000"/>
                <w:sz w:val="14"/>
                <w:szCs w:val="14"/>
                <w:lang w:eastAsia="en-PH"/>
              </w:rPr>
            </w:pPr>
            <w:del w:id="173" w:author="Christian Viola" w:date="2024-02-19T04:02:00Z">
              <w:r w:rsidRPr="7F45A552" w:rsidDel="0AE2B818">
                <w:rPr>
                  <w:rFonts w:ascii="Calibri" w:eastAsia="Times New Roman" w:hAnsi="Calibri" w:cs="Calibri"/>
                  <w:color w:val="000000" w:themeColor="text1"/>
                  <w:sz w:val="14"/>
                  <w:szCs w:val="14"/>
                  <w:lang w:eastAsia="en-PH"/>
                </w:rPr>
                <w:delText>VARCHAR(</w:delText>
              </w:r>
            </w:del>
            <w:ins w:id="174" w:author="Christian Viola" w:date="2024-02-19T04:02:00Z">
              <w:r w:rsidR="39E4B49D"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w:t>
            </w:r>
          </w:p>
        </w:tc>
        <w:tc>
          <w:tcPr>
            <w:tcW w:w="2189" w:type="dxa"/>
            <w:noWrap/>
            <w:hideMark/>
          </w:tcPr>
          <w:p w14:paraId="3BA54C6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Last name of the user</w:t>
            </w:r>
          </w:p>
        </w:tc>
        <w:tc>
          <w:tcPr>
            <w:tcW w:w="1168" w:type="dxa"/>
            <w:noWrap/>
            <w:hideMark/>
          </w:tcPr>
          <w:p w14:paraId="4F705AF0"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245D9563"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3538B588"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1E71EB18" w14:textId="77777777" w:rsidTr="7F45A552">
        <w:trPr>
          <w:trHeight w:val="300"/>
        </w:trPr>
        <w:tc>
          <w:tcPr>
            <w:tcW w:w="1231" w:type="dxa"/>
            <w:noWrap/>
            <w:hideMark/>
          </w:tcPr>
          <w:p w14:paraId="152C046B"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54B235D1"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User_Email</w:t>
            </w:r>
            <w:proofErr w:type="spellEnd"/>
          </w:p>
        </w:tc>
        <w:tc>
          <w:tcPr>
            <w:tcW w:w="1162" w:type="dxa"/>
            <w:noWrap/>
            <w:hideMark/>
          </w:tcPr>
          <w:p w14:paraId="53C76E9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User email</w:t>
            </w:r>
          </w:p>
        </w:tc>
        <w:tc>
          <w:tcPr>
            <w:tcW w:w="1191" w:type="dxa"/>
            <w:noWrap/>
            <w:hideMark/>
          </w:tcPr>
          <w:p w14:paraId="24E969C6" w14:textId="23D29C82" w:rsidR="00F2698A" w:rsidRPr="00077195" w:rsidRDefault="00F2698A" w:rsidP="00F2698A">
            <w:pPr>
              <w:rPr>
                <w:rFonts w:ascii="Calibri" w:eastAsia="Times New Roman" w:hAnsi="Calibri" w:cs="Calibri"/>
                <w:color w:val="000000"/>
                <w:sz w:val="14"/>
                <w:szCs w:val="14"/>
                <w:lang w:eastAsia="en-PH"/>
              </w:rPr>
            </w:pPr>
            <w:del w:id="175"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176" w:author="Christian Viola" w:date="2024-02-19T04:01:00Z">
              <w:r w:rsidR="4B4F0A22"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100)</w:t>
            </w:r>
          </w:p>
        </w:tc>
        <w:tc>
          <w:tcPr>
            <w:tcW w:w="2189" w:type="dxa"/>
            <w:noWrap/>
            <w:hideMark/>
          </w:tcPr>
          <w:p w14:paraId="298B942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Email </w:t>
            </w:r>
            <w:proofErr w:type="spellStart"/>
            <w:r w:rsidRPr="00077195">
              <w:rPr>
                <w:rFonts w:ascii="Calibri" w:eastAsia="Times New Roman" w:hAnsi="Calibri" w:cs="Calibri"/>
                <w:color w:val="000000"/>
                <w:sz w:val="14"/>
                <w:szCs w:val="14"/>
                <w:lang w:eastAsia="en-PH"/>
              </w:rPr>
              <w:t>adress</w:t>
            </w:r>
            <w:proofErr w:type="spellEnd"/>
            <w:r w:rsidRPr="00077195">
              <w:rPr>
                <w:rFonts w:ascii="Calibri" w:eastAsia="Times New Roman" w:hAnsi="Calibri" w:cs="Calibri"/>
                <w:color w:val="000000"/>
                <w:sz w:val="14"/>
                <w:szCs w:val="14"/>
                <w:lang w:eastAsia="en-PH"/>
              </w:rPr>
              <w:t xml:space="preserve"> of the user</w:t>
            </w:r>
          </w:p>
        </w:tc>
        <w:tc>
          <w:tcPr>
            <w:tcW w:w="1168" w:type="dxa"/>
            <w:noWrap/>
            <w:hideMark/>
          </w:tcPr>
          <w:p w14:paraId="6ABF004B"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3C7B279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BA9DC36"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4E450D12" w14:textId="77777777" w:rsidTr="7F45A552">
        <w:trPr>
          <w:trHeight w:val="300"/>
        </w:trPr>
        <w:tc>
          <w:tcPr>
            <w:tcW w:w="1231" w:type="dxa"/>
            <w:noWrap/>
            <w:hideMark/>
          </w:tcPr>
          <w:p w14:paraId="1354CBA4"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371516D7"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User_Password</w:t>
            </w:r>
            <w:proofErr w:type="spellEnd"/>
          </w:p>
        </w:tc>
        <w:tc>
          <w:tcPr>
            <w:tcW w:w="1162" w:type="dxa"/>
            <w:noWrap/>
            <w:hideMark/>
          </w:tcPr>
          <w:p w14:paraId="3F19FBC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User password</w:t>
            </w:r>
          </w:p>
        </w:tc>
        <w:tc>
          <w:tcPr>
            <w:tcW w:w="1191" w:type="dxa"/>
            <w:noWrap/>
            <w:hideMark/>
          </w:tcPr>
          <w:p w14:paraId="62DD4B5F" w14:textId="308B6BA7" w:rsidR="00F2698A" w:rsidRPr="00077195" w:rsidRDefault="00F2698A" w:rsidP="00F2698A">
            <w:pPr>
              <w:rPr>
                <w:rFonts w:ascii="Calibri" w:eastAsia="Times New Roman" w:hAnsi="Calibri" w:cs="Calibri"/>
                <w:color w:val="000000"/>
                <w:sz w:val="14"/>
                <w:szCs w:val="14"/>
                <w:lang w:eastAsia="en-PH"/>
              </w:rPr>
            </w:pPr>
            <w:del w:id="177"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178" w:author="Christian Viola" w:date="2024-02-19T04:01:00Z">
              <w:r w:rsidR="2C3B5B6E"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5EA1774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Password of the user</w:t>
            </w:r>
          </w:p>
        </w:tc>
        <w:tc>
          <w:tcPr>
            <w:tcW w:w="1168" w:type="dxa"/>
            <w:noWrap/>
            <w:hideMark/>
          </w:tcPr>
          <w:p w14:paraId="736A54C8"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5143630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213A225D"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29784EB4" w14:textId="77777777" w:rsidTr="7F45A552">
        <w:trPr>
          <w:trHeight w:val="300"/>
        </w:trPr>
        <w:tc>
          <w:tcPr>
            <w:tcW w:w="1231" w:type="dxa"/>
            <w:noWrap/>
            <w:hideMark/>
          </w:tcPr>
          <w:p w14:paraId="4A1349B9"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61002468"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Role_ID</w:t>
            </w:r>
            <w:proofErr w:type="spellEnd"/>
          </w:p>
        </w:tc>
        <w:tc>
          <w:tcPr>
            <w:tcW w:w="1162" w:type="dxa"/>
            <w:noWrap/>
            <w:hideMark/>
          </w:tcPr>
          <w:p w14:paraId="5D81A0B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Role ID</w:t>
            </w:r>
          </w:p>
        </w:tc>
        <w:tc>
          <w:tcPr>
            <w:tcW w:w="1191" w:type="dxa"/>
            <w:noWrap/>
            <w:hideMark/>
          </w:tcPr>
          <w:p w14:paraId="50FE8A4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500AC54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role</w:t>
            </w:r>
          </w:p>
        </w:tc>
        <w:tc>
          <w:tcPr>
            <w:tcW w:w="1168" w:type="dxa"/>
            <w:noWrap/>
            <w:hideMark/>
          </w:tcPr>
          <w:p w14:paraId="483F946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4A2C27AD"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1AFAFAE8"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57F2C597" w14:textId="77777777" w:rsidTr="7F45A552">
        <w:trPr>
          <w:trHeight w:val="300"/>
        </w:trPr>
        <w:tc>
          <w:tcPr>
            <w:tcW w:w="1231" w:type="dxa"/>
            <w:noWrap/>
            <w:hideMark/>
          </w:tcPr>
          <w:p w14:paraId="0770209E"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739FFCFA" w14:textId="77777777" w:rsidR="00F2698A" w:rsidRPr="00077195" w:rsidRDefault="00F2698A" w:rsidP="00F2698A">
            <w:pPr>
              <w:rPr>
                <w:rFonts w:ascii="Times New Roman" w:eastAsia="Times New Roman" w:hAnsi="Times New Roman" w:cs="Times New Roman"/>
                <w:sz w:val="14"/>
                <w:szCs w:val="14"/>
                <w:lang w:eastAsia="en-PH"/>
              </w:rPr>
            </w:pPr>
          </w:p>
        </w:tc>
        <w:tc>
          <w:tcPr>
            <w:tcW w:w="1162" w:type="dxa"/>
            <w:noWrap/>
            <w:hideMark/>
          </w:tcPr>
          <w:p w14:paraId="5BB8E9C5" w14:textId="77777777" w:rsidR="00F2698A" w:rsidRPr="00077195" w:rsidRDefault="00F2698A" w:rsidP="00F2698A">
            <w:pPr>
              <w:rPr>
                <w:rFonts w:ascii="Times New Roman" w:eastAsia="Times New Roman" w:hAnsi="Times New Roman" w:cs="Times New Roman"/>
                <w:sz w:val="14"/>
                <w:szCs w:val="14"/>
                <w:lang w:eastAsia="en-PH"/>
              </w:rPr>
            </w:pPr>
          </w:p>
        </w:tc>
        <w:tc>
          <w:tcPr>
            <w:tcW w:w="1191" w:type="dxa"/>
            <w:noWrap/>
            <w:hideMark/>
          </w:tcPr>
          <w:p w14:paraId="5FED1A95" w14:textId="77777777" w:rsidR="00F2698A" w:rsidRPr="00077195" w:rsidRDefault="00F2698A" w:rsidP="00F2698A">
            <w:pPr>
              <w:rPr>
                <w:rFonts w:ascii="Times New Roman" w:eastAsia="Times New Roman" w:hAnsi="Times New Roman" w:cs="Times New Roman"/>
                <w:sz w:val="14"/>
                <w:szCs w:val="14"/>
                <w:lang w:eastAsia="en-PH"/>
              </w:rPr>
            </w:pPr>
          </w:p>
        </w:tc>
        <w:tc>
          <w:tcPr>
            <w:tcW w:w="2189" w:type="dxa"/>
            <w:noWrap/>
            <w:hideMark/>
          </w:tcPr>
          <w:p w14:paraId="2621B52D" w14:textId="77777777" w:rsidR="00F2698A" w:rsidRPr="00077195" w:rsidRDefault="00F2698A" w:rsidP="00F2698A">
            <w:pPr>
              <w:rPr>
                <w:rFonts w:ascii="Times New Roman" w:eastAsia="Times New Roman" w:hAnsi="Times New Roman" w:cs="Times New Roman"/>
                <w:sz w:val="14"/>
                <w:szCs w:val="14"/>
                <w:lang w:eastAsia="en-PH"/>
              </w:rPr>
            </w:pPr>
          </w:p>
        </w:tc>
        <w:tc>
          <w:tcPr>
            <w:tcW w:w="1168" w:type="dxa"/>
            <w:noWrap/>
            <w:hideMark/>
          </w:tcPr>
          <w:p w14:paraId="76303A2A" w14:textId="77777777" w:rsidR="00F2698A" w:rsidRPr="00077195" w:rsidRDefault="00F2698A" w:rsidP="00F2698A">
            <w:pPr>
              <w:rPr>
                <w:rFonts w:ascii="Times New Roman" w:eastAsia="Times New Roman" w:hAnsi="Times New Roman" w:cs="Times New Roman"/>
                <w:sz w:val="14"/>
                <w:szCs w:val="14"/>
                <w:lang w:eastAsia="en-PH"/>
              </w:rPr>
            </w:pPr>
          </w:p>
        </w:tc>
        <w:tc>
          <w:tcPr>
            <w:tcW w:w="807" w:type="dxa"/>
            <w:noWrap/>
            <w:hideMark/>
          </w:tcPr>
          <w:p w14:paraId="33344DA7" w14:textId="77777777" w:rsidR="00F2698A" w:rsidRPr="00077195" w:rsidRDefault="00F2698A" w:rsidP="00BE7B89">
            <w:pPr>
              <w:jc w:val="center"/>
              <w:rPr>
                <w:rFonts w:ascii="Times New Roman" w:eastAsia="Times New Roman" w:hAnsi="Times New Roman" w:cs="Times New Roman"/>
                <w:sz w:val="14"/>
                <w:szCs w:val="14"/>
                <w:lang w:eastAsia="en-PH"/>
              </w:rPr>
            </w:pPr>
          </w:p>
        </w:tc>
        <w:tc>
          <w:tcPr>
            <w:tcW w:w="419" w:type="dxa"/>
            <w:noWrap/>
            <w:hideMark/>
          </w:tcPr>
          <w:p w14:paraId="7893C4D3" w14:textId="77777777" w:rsidR="00F2698A" w:rsidRPr="00077195" w:rsidRDefault="00F2698A" w:rsidP="00BE7B89">
            <w:pPr>
              <w:jc w:val="center"/>
              <w:rPr>
                <w:rFonts w:ascii="Times New Roman" w:eastAsia="Times New Roman" w:hAnsi="Times New Roman" w:cs="Times New Roman"/>
                <w:sz w:val="14"/>
                <w:szCs w:val="14"/>
                <w:lang w:eastAsia="en-PH"/>
              </w:rPr>
            </w:pPr>
          </w:p>
        </w:tc>
      </w:tr>
      <w:tr w:rsidR="00AF65F5" w:rsidRPr="00077195" w14:paraId="1C2E0357" w14:textId="77777777" w:rsidTr="7F45A552">
        <w:trPr>
          <w:trHeight w:val="300"/>
        </w:trPr>
        <w:tc>
          <w:tcPr>
            <w:tcW w:w="1231" w:type="dxa"/>
            <w:noWrap/>
            <w:hideMark/>
          </w:tcPr>
          <w:p w14:paraId="1793244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Role</w:t>
            </w:r>
          </w:p>
        </w:tc>
        <w:tc>
          <w:tcPr>
            <w:tcW w:w="1893" w:type="dxa"/>
            <w:noWrap/>
            <w:hideMark/>
          </w:tcPr>
          <w:p w14:paraId="02E352EC"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Role_ID</w:t>
            </w:r>
            <w:proofErr w:type="spellEnd"/>
          </w:p>
        </w:tc>
        <w:tc>
          <w:tcPr>
            <w:tcW w:w="1162" w:type="dxa"/>
            <w:noWrap/>
            <w:hideMark/>
          </w:tcPr>
          <w:p w14:paraId="65F0D1C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Role ID</w:t>
            </w:r>
          </w:p>
        </w:tc>
        <w:tc>
          <w:tcPr>
            <w:tcW w:w="1191" w:type="dxa"/>
            <w:noWrap/>
            <w:hideMark/>
          </w:tcPr>
          <w:p w14:paraId="62AC489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0669810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role</w:t>
            </w:r>
          </w:p>
        </w:tc>
        <w:tc>
          <w:tcPr>
            <w:tcW w:w="1168" w:type="dxa"/>
            <w:noWrap/>
            <w:hideMark/>
          </w:tcPr>
          <w:p w14:paraId="1888B26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4F30FBB9"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2535CE09"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w:t>
            </w:r>
          </w:p>
        </w:tc>
      </w:tr>
      <w:tr w:rsidR="00AF65F5" w:rsidRPr="00077195" w14:paraId="756536F1" w14:textId="77777777" w:rsidTr="7F45A552">
        <w:trPr>
          <w:trHeight w:val="300"/>
        </w:trPr>
        <w:tc>
          <w:tcPr>
            <w:tcW w:w="1231" w:type="dxa"/>
            <w:noWrap/>
            <w:hideMark/>
          </w:tcPr>
          <w:p w14:paraId="2C42F2CE"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1F698648"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Role_Name</w:t>
            </w:r>
            <w:proofErr w:type="spellEnd"/>
          </w:p>
        </w:tc>
        <w:tc>
          <w:tcPr>
            <w:tcW w:w="1162" w:type="dxa"/>
            <w:noWrap/>
            <w:hideMark/>
          </w:tcPr>
          <w:p w14:paraId="2E51298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Role name</w:t>
            </w:r>
          </w:p>
        </w:tc>
        <w:tc>
          <w:tcPr>
            <w:tcW w:w="1191" w:type="dxa"/>
            <w:noWrap/>
            <w:hideMark/>
          </w:tcPr>
          <w:p w14:paraId="7AB33B24" w14:textId="634A679D" w:rsidR="00F2698A" w:rsidRPr="00077195" w:rsidRDefault="00F2698A" w:rsidP="00F2698A">
            <w:pPr>
              <w:rPr>
                <w:rFonts w:ascii="Calibri" w:eastAsia="Times New Roman" w:hAnsi="Calibri" w:cs="Calibri"/>
                <w:color w:val="000000"/>
                <w:sz w:val="14"/>
                <w:szCs w:val="14"/>
                <w:lang w:eastAsia="en-PH"/>
              </w:rPr>
            </w:pPr>
            <w:del w:id="179"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180" w:author="Christian Viola" w:date="2024-02-19T04:01:00Z">
              <w:r w:rsidR="120FADF4"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w:t>
            </w:r>
          </w:p>
        </w:tc>
        <w:tc>
          <w:tcPr>
            <w:tcW w:w="2189" w:type="dxa"/>
            <w:noWrap/>
            <w:hideMark/>
          </w:tcPr>
          <w:p w14:paraId="48F0D42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name of a role</w:t>
            </w:r>
          </w:p>
        </w:tc>
        <w:tc>
          <w:tcPr>
            <w:tcW w:w="1168" w:type="dxa"/>
            <w:noWrap/>
            <w:hideMark/>
          </w:tcPr>
          <w:p w14:paraId="5A06E029"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54D26D7E"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27BF6A7E"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2F8DA2D7" w14:textId="77777777" w:rsidTr="7F45A552">
        <w:trPr>
          <w:trHeight w:val="300"/>
        </w:trPr>
        <w:tc>
          <w:tcPr>
            <w:tcW w:w="1231" w:type="dxa"/>
            <w:noWrap/>
            <w:hideMark/>
          </w:tcPr>
          <w:p w14:paraId="46F9AD38"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737705F2"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Role_Permission</w:t>
            </w:r>
            <w:proofErr w:type="spellEnd"/>
          </w:p>
        </w:tc>
        <w:tc>
          <w:tcPr>
            <w:tcW w:w="1162" w:type="dxa"/>
            <w:noWrap/>
            <w:hideMark/>
          </w:tcPr>
          <w:p w14:paraId="382C157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Role permission</w:t>
            </w:r>
          </w:p>
        </w:tc>
        <w:tc>
          <w:tcPr>
            <w:tcW w:w="1191" w:type="dxa"/>
            <w:noWrap/>
            <w:hideMark/>
          </w:tcPr>
          <w:p w14:paraId="0E4150ED" w14:textId="15AFDB49" w:rsidR="00F2698A" w:rsidRPr="00077195" w:rsidRDefault="00F2698A" w:rsidP="00F2698A">
            <w:pPr>
              <w:rPr>
                <w:rFonts w:ascii="Calibri" w:eastAsia="Times New Roman" w:hAnsi="Calibri" w:cs="Calibri"/>
                <w:color w:val="000000"/>
                <w:sz w:val="14"/>
                <w:szCs w:val="14"/>
                <w:lang w:eastAsia="en-PH"/>
              </w:rPr>
            </w:pPr>
            <w:del w:id="181"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182" w:author="Christian Viola" w:date="2024-02-19T04:01:00Z">
              <w:r w:rsidR="53C8CC21"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7ACA58E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permissions contained in a role</w:t>
            </w:r>
          </w:p>
        </w:tc>
        <w:tc>
          <w:tcPr>
            <w:tcW w:w="1168" w:type="dxa"/>
            <w:noWrap/>
            <w:hideMark/>
          </w:tcPr>
          <w:p w14:paraId="3FC0A633"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5CB4D31C"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2013B82F"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3DDB2DE6" w14:textId="77777777" w:rsidTr="7F45A552">
        <w:trPr>
          <w:trHeight w:val="300"/>
        </w:trPr>
        <w:tc>
          <w:tcPr>
            <w:tcW w:w="1231" w:type="dxa"/>
            <w:noWrap/>
            <w:hideMark/>
          </w:tcPr>
          <w:p w14:paraId="67ACDBAF"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6D74B0A6" w14:textId="77777777" w:rsidR="00F2698A" w:rsidRPr="00077195" w:rsidRDefault="00F2698A" w:rsidP="00F2698A">
            <w:pPr>
              <w:rPr>
                <w:rFonts w:ascii="Times New Roman" w:eastAsia="Times New Roman" w:hAnsi="Times New Roman" w:cs="Times New Roman"/>
                <w:sz w:val="14"/>
                <w:szCs w:val="14"/>
                <w:lang w:eastAsia="en-PH"/>
              </w:rPr>
            </w:pPr>
          </w:p>
        </w:tc>
        <w:tc>
          <w:tcPr>
            <w:tcW w:w="1162" w:type="dxa"/>
            <w:noWrap/>
            <w:hideMark/>
          </w:tcPr>
          <w:p w14:paraId="30A9B59C" w14:textId="77777777" w:rsidR="00F2698A" w:rsidRPr="00077195" w:rsidRDefault="00F2698A" w:rsidP="00F2698A">
            <w:pPr>
              <w:rPr>
                <w:rFonts w:ascii="Times New Roman" w:eastAsia="Times New Roman" w:hAnsi="Times New Roman" w:cs="Times New Roman"/>
                <w:sz w:val="14"/>
                <w:szCs w:val="14"/>
                <w:lang w:eastAsia="en-PH"/>
              </w:rPr>
            </w:pPr>
          </w:p>
        </w:tc>
        <w:tc>
          <w:tcPr>
            <w:tcW w:w="1191" w:type="dxa"/>
            <w:noWrap/>
            <w:hideMark/>
          </w:tcPr>
          <w:p w14:paraId="79A8EB53" w14:textId="77777777" w:rsidR="00F2698A" w:rsidRPr="00077195" w:rsidRDefault="00F2698A" w:rsidP="00F2698A">
            <w:pPr>
              <w:rPr>
                <w:rFonts w:ascii="Times New Roman" w:eastAsia="Times New Roman" w:hAnsi="Times New Roman" w:cs="Times New Roman"/>
                <w:sz w:val="14"/>
                <w:szCs w:val="14"/>
                <w:lang w:eastAsia="en-PH"/>
              </w:rPr>
            </w:pPr>
          </w:p>
        </w:tc>
        <w:tc>
          <w:tcPr>
            <w:tcW w:w="2189" w:type="dxa"/>
            <w:noWrap/>
            <w:hideMark/>
          </w:tcPr>
          <w:p w14:paraId="6058BE32" w14:textId="77777777" w:rsidR="00F2698A" w:rsidRPr="00077195" w:rsidRDefault="00F2698A" w:rsidP="00F2698A">
            <w:pPr>
              <w:rPr>
                <w:rFonts w:ascii="Times New Roman" w:eastAsia="Times New Roman" w:hAnsi="Times New Roman" w:cs="Times New Roman"/>
                <w:sz w:val="14"/>
                <w:szCs w:val="14"/>
                <w:lang w:eastAsia="en-PH"/>
              </w:rPr>
            </w:pPr>
          </w:p>
        </w:tc>
        <w:tc>
          <w:tcPr>
            <w:tcW w:w="1168" w:type="dxa"/>
            <w:noWrap/>
            <w:hideMark/>
          </w:tcPr>
          <w:p w14:paraId="4785657F" w14:textId="77777777" w:rsidR="00F2698A" w:rsidRPr="00077195" w:rsidRDefault="00F2698A" w:rsidP="00F2698A">
            <w:pPr>
              <w:rPr>
                <w:rFonts w:ascii="Times New Roman" w:eastAsia="Times New Roman" w:hAnsi="Times New Roman" w:cs="Times New Roman"/>
                <w:sz w:val="14"/>
                <w:szCs w:val="14"/>
                <w:lang w:eastAsia="en-PH"/>
              </w:rPr>
            </w:pPr>
          </w:p>
        </w:tc>
        <w:tc>
          <w:tcPr>
            <w:tcW w:w="807" w:type="dxa"/>
            <w:noWrap/>
            <w:hideMark/>
          </w:tcPr>
          <w:p w14:paraId="6393911A" w14:textId="77777777" w:rsidR="00F2698A" w:rsidRPr="00077195" w:rsidRDefault="00F2698A" w:rsidP="00BE7B89">
            <w:pPr>
              <w:jc w:val="center"/>
              <w:rPr>
                <w:rFonts w:ascii="Times New Roman" w:eastAsia="Times New Roman" w:hAnsi="Times New Roman" w:cs="Times New Roman"/>
                <w:sz w:val="14"/>
                <w:szCs w:val="14"/>
                <w:lang w:eastAsia="en-PH"/>
              </w:rPr>
            </w:pPr>
          </w:p>
        </w:tc>
        <w:tc>
          <w:tcPr>
            <w:tcW w:w="419" w:type="dxa"/>
            <w:noWrap/>
            <w:hideMark/>
          </w:tcPr>
          <w:p w14:paraId="2F3275BA" w14:textId="77777777" w:rsidR="00F2698A" w:rsidRPr="00077195" w:rsidRDefault="00F2698A" w:rsidP="00BE7B89">
            <w:pPr>
              <w:jc w:val="center"/>
              <w:rPr>
                <w:rFonts w:ascii="Times New Roman" w:eastAsia="Times New Roman" w:hAnsi="Times New Roman" w:cs="Times New Roman"/>
                <w:sz w:val="14"/>
                <w:szCs w:val="14"/>
                <w:lang w:eastAsia="en-PH"/>
              </w:rPr>
            </w:pPr>
          </w:p>
        </w:tc>
      </w:tr>
      <w:tr w:rsidR="00AF65F5" w:rsidRPr="00077195" w14:paraId="2324D134" w14:textId="77777777" w:rsidTr="7F45A552">
        <w:trPr>
          <w:trHeight w:val="300"/>
        </w:trPr>
        <w:tc>
          <w:tcPr>
            <w:tcW w:w="1231" w:type="dxa"/>
            <w:noWrap/>
            <w:hideMark/>
          </w:tcPr>
          <w:p w14:paraId="1C7C956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Faculty</w:t>
            </w:r>
          </w:p>
        </w:tc>
        <w:tc>
          <w:tcPr>
            <w:tcW w:w="1893" w:type="dxa"/>
            <w:noWrap/>
            <w:hideMark/>
          </w:tcPr>
          <w:p w14:paraId="727CDA92"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Faculty_ID</w:t>
            </w:r>
            <w:proofErr w:type="spellEnd"/>
          </w:p>
        </w:tc>
        <w:tc>
          <w:tcPr>
            <w:tcW w:w="1162" w:type="dxa"/>
            <w:noWrap/>
            <w:hideMark/>
          </w:tcPr>
          <w:p w14:paraId="3ADA15C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Faculty ID</w:t>
            </w:r>
          </w:p>
        </w:tc>
        <w:tc>
          <w:tcPr>
            <w:tcW w:w="1191" w:type="dxa"/>
            <w:noWrap/>
            <w:hideMark/>
          </w:tcPr>
          <w:p w14:paraId="5B82BED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41E15EB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faculty</w:t>
            </w:r>
          </w:p>
        </w:tc>
        <w:tc>
          <w:tcPr>
            <w:tcW w:w="1168" w:type="dxa"/>
            <w:noWrap/>
            <w:hideMark/>
          </w:tcPr>
          <w:p w14:paraId="7DFB1C9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2584E111"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75BB07BD"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w:t>
            </w:r>
          </w:p>
        </w:tc>
      </w:tr>
      <w:tr w:rsidR="00AF65F5" w:rsidRPr="00077195" w14:paraId="62B8B0D6" w14:textId="77777777" w:rsidTr="7F45A552">
        <w:trPr>
          <w:trHeight w:val="300"/>
        </w:trPr>
        <w:tc>
          <w:tcPr>
            <w:tcW w:w="1231" w:type="dxa"/>
            <w:noWrap/>
            <w:hideMark/>
          </w:tcPr>
          <w:p w14:paraId="567A6EF6"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31FFC09D"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Faculty_Position</w:t>
            </w:r>
            <w:proofErr w:type="spellEnd"/>
          </w:p>
        </w:tc>
        <w:tc>
          <w:tcPr>
            <w:tcW w:w="1162" w:type="dxa"/>
            <w:noWrap/>
            <w:hideMark/>
          </w:tcPr>
          <w:p w14:paraId="3B8D1A6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Faculty position</w:t>
            </w:r>
          </w:p>
        </w:tc>
        <w:tc>
          <w:tcPr>
            <w:tcW w:w="1191" w:type="dxa"/>
            <w:noWrap/>
            <w:hideMark/>
          </w:tcPr>
          <w:p w14:paraId="2F3BCE2C" w14:textId="715F0F05" w:rsidR="00F2698A" w:rsidRPr="00077195" w:rsidRDefault="00F2698A" w:rsidP="00F2698A">
            <w:pPr>
              <w:rPr>
                <w:rFonts w:ascii="Calibri" w:eastAsia="Times New Roman" w:hAnsi="Calibri" w:cs="Calibri"/>
                <w:color w:val="000000"/>
                <w:sz w:val="14"/>
                <w:szCs w:val="14"/>
                <w:lang w:eastAsia="en-PH"/>
              </w:rPr>
            </w:pPr>
            <w:del w:id="183"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184" w:author="Christian Viola" w:date="2024-02-19T04:01:00Z">
              <w:r w:rsidR="78891F2B"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24612A2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The position of the faculty user </w:t>
            </w:r>
          </w:p>
        </w:tc>
        <w:tc>
          <w:tcPr>
            <w:tcW w:w="1168" w:type="dxa"/>
            <w:noWrap/>
            <w:hideMark/>
          </w:tcPr>
          <w:p w14:paraId="3E9AEE8A"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58BDEBD7"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090D6A6E"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173CCBCD" w14:textId="77777777" w:rsidTr="7F45A552">
        <w:trPr>
          <w:trHeight w:val="300"/>
        </w:trPr>
        <w:tc>
          <w:tcPr>
            <w:tcW w:w="1231" w:type="dxa"/>
            <w:noWrap/>
            <w:hideMark/>
          </w:tcPr>
          <w:p w14:paraId="6264E864"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54343EAF"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Faculty_Department</w:t>
            </w:r>
            <w:proofErr w:type="spellEnd"/>
          </w:p>
        </w:tc>
        <w:tc>
          <w:tcPr>
            <w:tcW w:w="1162" w:type="dxa"/>
            <w:noWrap/>
            <w:hideMark/>
          </w:tcPr>
          <w:p w14:paraId="7355B12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Faculty department</w:t>
            </w:r>
          </w:p>
        </w:tc>
        <w:tc>
          <w:tcPr>
            <w:tcW w:w="1191" w:type="dxa"/>
            <w:noWrap/>
            <w:hideMark/>
          </w:tcPr>
          <w:p w14:paraId="397A802F" w14:textId="2AE64FD6" w:rsidR="00F2698A" w:rsidRPr="00077195" w:rsidRDefault="00F2698A" w:rsidP="00F2698A">
            <w:pPr>
              <w:rPr>
                <w:rFonts w:ascii="Calibri" w:eastAsia="Times New Roman" w:hAnsi="Calibri" w:cs="Calibri"/>
                <w:color w:val="000000"/>
                <w:sz w:val="14"/>
                <w:szCs w:val="14"/>
                <w:lang w:eastAsia="en-PH"/>
              </w:rPr>
            </w:pPr>
            <w:del w:id="185"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186" w:author="Christian Viola" w:date="2024-02-19T04:01:00Z">
              <w:r w:rsidR="3F70DA83"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2B94628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Which department the faculty belongs to</w:t>
            </w:r>
          </w:p>
        </w:tc>
        <w:tc>
          <w:tcPr>
            <w:tcW w:w="1168" w:type="dxa"/>
            <w:noWrap/>
            <w:hideMark/>
          </w:tcPr>
          <w:p w14:paraId="76943AD1"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2FA14E1A"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A3DFDC1"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0BAB24DA" w14:textId="77777777" w:rsidTr="7F45A552">
        <w:trPr>
          <w:trHeight w:val="300"/>
        </w:trPr>
        <w:tc>
          <w:tcPr>
            <w:tcW w:w="1231" w:type="dxa"/>
            <w:noWrap/>
            <w:hideMark/>
          </w:tcPr>
          <w:p w14:paraId="12634686"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05954E5C"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Faculty_Program</w:t>
            </w:r>
            <w:proofErr w:type="spellEnd"/>
          </w:p>
        </w:tc>
        <w:tc>
          <w:tcPr>
            <w:tcW w:w="1162" w:type="dxa"/>
            <w:noWrap/>
            <w:hideMark/>
          </w:tcPr>
          <w:p w14:paraId="4BEBE46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Faculty program</w:t>
            </w:r>
          </w:p>
        </w:tc>
        <w:tc>
          <w:tcPr>
            <w:tcW w:w="1191" w:type="dxa"/>
            <w:noWrap/>
            <w:hideMark/>
          </w:tcPr>
          <w:p w14:paraId="33A734F7" w14:textId="00620FF3" w:rsidR="00F2698A" w:rsidRPr="00077195" w:rsidRDefault="00F2698A" w:rsidP="00F2698A">
            <w:pPr>
              <w:rPr>
                <w:rFonts w:ascii="Calibri" w:eastAsia="Times New Roman" w:hAnsi="Calibri" w:cs="Calibri"/>
                <w:color w:val="000000"/>
                <w:sz w:val="14"/>
                <w:szCs w:val="14"/>
                <w:lang w:eastAsia="en-PH"/>
              </w:rPr>
            </w:pPr>
            <w:del w:id="187"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188" w:author="Christian Viola" w:date="2024-02-19T04:01:00Z">
              <w:r w:rsidR="78B81333"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30A7BBE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Which program the faculty handles</w:t>
            </w:r>
          </w:p>
        </w:tc>
        <w:tc>
          <w:tcPr>
            <w:tcW w:w="1168" w:type="dxa"/>
            <w:noWrap/>
            <w:hideMark/>
          </w:tcPr>
          <w:p w14:paraId="2DDF598B"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6C7AE2D0"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415C440B"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4B18CC74" w14:textId="77777777" w:rsidTr="7F45A552">
        <w:trPr>
          <w:trHeight w:val="300"/>
        </w:trPr>
        <w:tc>
          <w:tcPr>
            <w:tcW w:w="1231" w:type="dxa"/>
            <w:noWrap/>
            <w:hideMark/>
          </w:tcPr>
          <w:p w14:paraId="3FB18448"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182C83C4"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Faculty_School</w:t>
            </w:r>
            <w:proofErr w:type="spellEnd"/>
          </w:p>
        </w:tc>
        <w:tc>
          <w:tcPr>
            <w:tcW w:w="1162" w:type="dxa"/>
            <w:noWrap/>
            <w:hideMark/>
          </w:tcPr>
          <w:p w14:paraId="7EC7C63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Faculty school</w:t>
            </w:r>
          </w:p>
        </w:tc>
        <w:tc>
          <w:tcPr>
            <w:tcW w:w="1191" w:type="dxa"/>
            <w:noWrap/>
            <w:hideMark/>
          </w:tcPr>
          <w:p w14:paraId="510C789C" w14:textId="4A15271A" w:rsidR="00F2698A" w:rsidRPr="00077195" w:rsidRDefault="00F2698A" w:rsidP="00F2698A">
            <w:pPr>
              <w:rPr>
                <w:rFonts w:ascii="Calibri" w:eastAsia="Times New Roman" w:hAnsi="Calibri" w:cs="Calibri"/>
                <w:color w:val="000000"/>
                <w:sz w:val="14"/>
                <w:szCs w:val="14"/>
                <w:lang w:eastAsia="en-PH"/>
              </w:rPr>
            </w:pPr>
            <w:del w:id="189"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190" w:author="Christian Viola" w:date="2024-02-19T04:01:00Z">
              <w:r w:rsidR="6FB93B78"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667BD4E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Which school the faculty belongs to</w:t>
            </w:r>
          </w:p>
        </w:tc>
        <w:tc>
          <w:tcPr>
            <w:tcW w:w="1168" w:type="dxa"/>
            <w:noWrap/>
            <w:hideMark/>
          </w:tcPr>
          <w:p w14:paraId="37A3B920"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1F01C93C"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2291B6A6"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689A9CCC" w14:textId="77777777" w:rsidTr="7F45A552">
        <w:trPr>
          <w:trHeight w:val="300"/>
        </w:trPr>
        <w:tc>
          <w:tcPr>
            <w:tcW w:w="1231" w:type="dxa"/>
            <w:noWrap/>
            <w:hideMark/>
          </w:tcPr>
          <w:p w14:paraId="1168694B"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6D9C0BFB"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User_ID</w:t>
            </w:r>
            <w:proofErr w:type="spellEnd"/>
          </w:p>
        </w:tc>
        <w:tc>
          <w:tcPr>
            <w:tcW w:w="1162" w:type="dxa"/>
            <w:noWrap/>
            <w:hideMark/>
          </w:tcPr>
          <w:p w14:paraId="16847CB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User ID</w:t>
            </w:r>
          </w:p>
        </w:tc>
        <w:tc>
          <w:tcPr>
            <w:tcW w:w="1191" w:type="dxa"/>
            <w:noWrap/>
            <w:hideMark/>
          </w:tcPr>
          <w:p w14:paraId="73B06A5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51EC75D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user</w:t>
            </w:r>
          </w:p>
        </w:tc>
        <w:tc>
          <w:tcPr>
            <w:tcW w:w="1168" w:type="dxa"/>
            <w:noWrap/>
            <w:hideMark/>
          </w:tcPr>
          <w:p w14:paraId="77721BE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6FA5B32D"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42D7B72A"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305E30E4" w14:textId="77777777" w:rsidTr="7F45A552">
        <w:trPr>
          <w:trHeight w:val="300"/>
        </w:trPr>
        <w:tc>
          <w:tcPr>
            <w:tcW w:w="1231" w:type="dxa"/>
            <w:noWrap/>
            <w:hideMark/>
          </w:tcPr>
          <w:p w14:paraId="0E7E3673"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1AFB8251" w14:textId="77777777" w:rsidR="00F2698A" w:rsidRPr="00077195" w:rsidRDefault="00F2698A" w:rsidP="00F2698A">
            <w:pPr>
              <w:rPr>
                <w:rFonts w:ascii="Times New Roman" w:eastAsia="Times New Roman" w:hAnsi="Times New Roman" w:cs="Times New Roman"/>
                <w:sz w:val="14"/>
                <w:szCs w:val="14"/>
                <w:lang w:eastAsia="en-PH"/>
              </w:rPr>
            </w:pPr>
          </w:p>
        </w:tc>
        <w:tc>
          <w:tcPr>
            <w:tcW w:w="1162" w:type="dxa"/>
            <w:noWrap/>
            <w:hideMark/>
          </w:tcPr>
          <w:p w14:paraId="3DC31B2B" w14:textId="77777777" w:rsidR="00F2698A" w:rsidRPr="00077195" w:rsidRDefault="00F2698A" w:rsidP="00F2698A">
            <w:pPr>
              <w:rPr>
                <w:rFonts w:ascii="Times New Roman" w:eastAsia="Times New Roman" w:hAnsi="Times New Roman" w:cs="Times New Roman"/>
                <w:sz w:val="14"/>
                <w:szCs w:val="14"/>
                <w:lang w:eastAsia="en-PH"/>
              </w:rPr>
            </w:pPr>
          </w:p>
        </w:tc>
        <w:tc>
          <w:tcPr>
            <w:tcW w:w="1191" w:type="dxa"/>
            <w:noWrap/>
            <w:hideMark/>
          </w:tcPr>
          <w:p w14:paraId="00F60DE0" w14:textId="77777777" w:rsidR="00F2698A" w:rsidRPr="00077195" w:rsidRDefault="00F2698A" w:rsidP="00F2698A">
            <w:pPr>
              <w:rPr>
                <w:rFonts w:ascii="Times New Roman" w:eastAsia="Times New Roman" w:hAnsi="Times New Roman" w:cs="Times New Roman"/>
                <w:sz w:val="14"/>
                <w:szCs w:val="14"/>
                <w:lang w:eastAsia="en-PH"/>
              </w:rPr>
            </w:pPr>
          </w:p>
        </w:tc>
        <w:tc>
          <w:tcPr>
            <w:tcW w:w="2189" w:type="dxa"/>
            <w:noWrap/>
            <w:hideMark/>
          </w:tcPr>
          <w:p w14:paraId="7A7F0843" w14:textId="77777777" w:rsidR="00F2698A" w:rsidRPr="00077195" w:rsidRDefault="00F2698A" w:rsidP="00F2698A">
            <w:pPr>
              <w:rPr>
                <w:rFonts w:ascii="Times New Roman" w:eastAsia="Times New Roman" w:hAnsi="Times New Roman" w:cs="Times New Roman"/>
                <w:sz w:val="14"/>
                <w:szCs w:val="14"/>
                <w:lang w:eastAsia="en-PH"/>
              </w:rPr>
            </w:pPr>
          </w:p>
        </w:tc>
        <w:tc>
          <w:tcPr>
            <w:tcW w:w="1168" w:type="dxa"/>
            <w:noWrap/>
            <w:hideMark/>
          </w:tcPr>
          <w:p w14:paraId="766CF3E4" w14:textId="77777777" w:rsidR="00F2698A" w:rsidRPr="00077195" w:rsidRDefault="00F2698A" w:rsidP="00F2698A">
            <w:pPr>
              <w:rPr>
                <w:rFonts w:ascii="Times New Roman" w:eastAsia="Times New Roman" w:hAnsi="Times New Roman" w:cs="Times New Roman"/>
                <w:sz w:val="14"/>
                <w:szCs w:val="14"/>
                <w:lang w:eastAsia="en-PH"/>
              </w:rPr>
            </w:pPr>
          </w:p>
        </w:tc>
        <w:tc>
          <w:tcPr>
            <w:tcW w:w="807" w:type="dxa"/>
            <w:noWrap/>
            <w:hideMark/>
          </w:tcPr>
          <w:p w14:paraId="4CD55974" w14:textId="77777777" w:rsidR="00F2698A" w:rsidRPr="00077195" w:rsidRDefault="00F2698A" w:rsidP="00BE7B89">
            <w:pPr>
              <w:jc w:val="center"/>
              <w:rPr>
                <w:rFonts w:ascii="Times New Roman" w:eastAsia="Times New Roman" w:hAnsi="Times New Roman" w:cs="Times New Roman"/>
                <w:sz w:val="14"/>
                <w:szCs w:val="14"/>
                <w:lang w:eastAsia="en-PH"/>
              </w:rPr>
            </w:pPr>
          </w:p>
        </w:tc>
        <w:tc>
          <w:tcPr>
            <w:tcW w:w="419" w:type="dxa"/>
            <w:noWrap/>
            <w:hideMark/>
          </w:tcPr>
          <w:p w14:paraId="2FD59913" w14:textId="77777777" w:rsidR="00F2698A" w:rsidRPr="00077195" w:rsidRDefault="00F2698A" w:rsidP="00BE7B89">
            <w:pPr>
              <w:jc w:val="center"/>
              <w:rPr>
                <w:rFonts w:ascii="Times New Roman" w:eastAsia="Times New Roman" w:hAnsi="Times New Roman" w:cs="Times New Roman"/>
                <w:sz w:val="14"/>
                <w:szCs w:val="14"/>
                <w:lang w:eastAsia="en-PH"/>
              </w:rPr>
            </w:pPr>
          </w:p>
        </w:tc>
      </w:tr>
      <w:tr w:rsidR="00AF65F5" w:rsidRPr="00077195" w14:paraId="3F8B8F73" w14:textId="77777777" w:rsidTr="7F45A552">
        <w:trPr>
          <w:trHeight w:val="300"/>
        </w:trPr>
        <w:tc>
          <w:tcPr>
            <w:tcW w:w="1231" w:type="dxa"/>
            <w:noWrap/>
            <w:hideMark/>
          </w:tcPr>
          <w:p w14:paraId="28865D24"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Project_Status</w:t>
            </w:r>
            <w:proofErr w:type="spellEnd"/>
          </w:p>
        </w:tc>
        <w:tc>
          <w:tcPr>
            <w:tcW w:w="1893" w:type="dxa"/>
            <w:noWrap/>
            <w:hideMark/>
          </w:tcPr>
          <w:p w14:paraId="45AFFE67"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Project_Status_ID</w:t>
            </w:r>
            <w:proofErr w:type="spellEnd"/>
          </w:p>
        </w:tc>
        <w:tc>
          <w:tcPr>
            <w:tcW w:w="1162" w:type="dxa"/>
            <w:noWrap/>
            <w:hideMark/>
          </w:tcPr>
          <w:p w14:paraId="0BBF847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Status ID</w:t>
            </w:r>
          </w:p>
        </w:tc>
        <w:tc>
          <w:tcPr>
            <w:tcW w:w="1191" w:type="dxa"/>
            <w:noWrap/>
            <w:hideMark/>
          </w:tcPr>
          <w:p w14:paraId="4D49BB4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20A2317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project status</w:t>
            </w:r>
          </w:p>
        </w:tc>
        <w:tc>
          <w:tcPr>
            <w:tcW w:w="1168" w:type="dxa"/>
            <w:noWrap/>
            <w:hideMark/>
          </w:tcPr>
          <w:p w14:paraId="094F7AB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4922AC7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23E6A94"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w:t>
            </w:r>
          </w:p>
        </w:tc>
      </w:tr>
      <w:tr w:rsidR="00AF65F5" w:rsidRPr="00077195" w14:paraId="1CD5DA72" w14:textId="77777777" w:rsidTr="7F45A552">
        <w:trPr>
          <w:trHeight w:val="300"/>
        </w:trPr>
        <w:tc>
          <w:tcPr>
            <w:tcW w:w="1231" w:type="dxa"/>
            <w:noWrap/>
            <w:hideMark/>
          </w:tcPr>
          <w:p w14:paraId="680B06E4"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0A144A0C"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status_name</w:t>
            </w:r>
            <w:proofErr w:type="spellEnd"/>
          </w:p>
        </w:tc>
        <w:tc>
          <w:tcPr>
            <w:tcW w:w="1162" w:type="dxa"/>
            <w:noWrap/>
            <w:hideMark/>
          </w:tcPr>
          <w:p w14:paraId="4769737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Status name</w:t>
            </w:r>
          </w:p>
        </w:tc>
        <w:tc>
          <w:tcPr>
            <w:tcW w:w="1191" w:type="dxa"/>
            <w:noWrap/>
            <w:hideMark/>
          </w:tcPr>
          <w:p w14:paraId="337EA206" w14:textId="75E132A9" w:rsidR="00F2698A" w:rsidRPr="00077195" w:rsidRDefault="00F2698A" w:rsidP="00F2698A">
            <w:pPr>
              <w:rPr>
                <w:rFonts w:ascii="Calibri" w:eastAsia="Times New Roman" w:hAnsi="Calibri" w:cs="Calibri"/>
                <w:color w:val="000000"/>
                <w:sz w:val="14"/>
                <w:szCs w:val="14"/>
                <w:lang w:eastAsia="en-PH"/>
              </w:rPr>
            </w:pPr>
            <w:del w:id="191"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192" w:author="Christian Viola" w:date="2024-02-19T04:01:00Z">
              <w:r w:rsidR="3A2187D1"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1C1A9035" w14:textId="2A7E51A8" w:rsidR="00F2698A" w:rsidRPr="00077195" w:rsidRDefault="0AE2B818" w:rsidP="00F2698A">
            <w:pPr>
              <w:rPr>
                <w:rFonts w:ascii="Calibri" w:eastAsia="Times New Roman" w:hAnsi="Calibri" w:cs="Calibri"/>
                <w:color w:val="000000"/>
                <w:sz w:val="14"/>
                <w:szCs w:val="14"/>
                <w:lang w:eastAsia="en-PH"/>
              </w:rPr>
            </w:pPr>
            <w:r w:rsidRPr="7F45A552">
              <w:rPr>
                <w:rFonts w:ascii="Calibri" w:eastAsia="Times New Roman" w:hAnsi="Calibri" w:cs="Calibri"/>
                <w:color w:val="000000" w:themeColor="text1"/>
                <w:sz w:val="14"/>
                <w:szCs w:val="14"/>
                <w:lang w:eastAsia="en-PH"/>
              </w:rPr>
              <w:t xml:space="preserve">The name of the </w:t>
            </w:r>
            <w:del w:id="193" w:author="Christian Viola" w:date="2024-02-19T04:04:00Z">
              <w:r w:rsidR="00F2698A" w:rsidRPr="7F45A552" w:rsidDel="0AE2B818">
                <w:rPr>
                  <w:rFonts w:ascii="Calibri" w:eastAsia="Times New Roman" w:hAnsi="Calibri" w:cs="Calibri"/>
                  <w:color w:val="000000" w:themeColor="text1"/>
                  <w:sz w:val="14"/>
                  <w:szCs w:val="14"/>
                  <w:lang w:eastAsia="en-PH"/>
                </w:rPr>
                <w:delText>current status</w:delText>
              </w:r>
            </w:del>
            <w:ins w:id="194" w:author="Christian Viola" w:date="2024-02-19T04:04:00Z">
              <w:r w:rsidR="5992A0E2" w:rsidRPr="7F45A552">
                <w:rPr>
                  <w:rFonts w:ascii="Calibri" w:eastAsia="Times New Roman" w:hAnsi="Calibri" w:cs="Calibri"/>
                  <w:color w:val="000000" w:themeColor="text1"/>
                  <w:sz w:val="14"/>
                  <w:szCs w:val="14"/>
                  <w:lang w:eastAsia="en-PH"/>
                </w:rPr>
                <w:t>status</w:t>
              </w:r>
            </w:ins>
            <w:r w:rsidRPr="7F45A552">
              <w:rPr>
                <w:rFonts w:ascii="Calibri" w:eastAsia="Times New Roman" w:hAnsi="Calibri" w:cs="Calibri"/>
                <w:color w:val="000000" w:themeColor="text1"/>
                <w:sz w:val="14"/>
                <w:szCs w:val="14"/>
                <w:lang w:eastAsia="en-PH"/>
              </w:rPr>
              <w:t xml:space="preserve"> of the project</w:t>
            </w:r>
          </w:p>
        </w:tc>
        <w:tc>
          <w:tcPr>
            <w:tcW w:w="1168" w:type="dxa"/>
            <w:noWrap/>
            <w:hideMark/>
          </w:tcPr>
          <w:p w14:paraId="421AF46E"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1F1FFC20"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29181B23"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7C65EDD0" w14:textId="77777777" w:rsidTr="7F45A552">
        <w:trPr>
          <w:trHeight w:val="300"/>
        </w:trPr>
        <w:tc>
          <w:tcPr>
            <w:tcW w:w="1231" w:type="dxa"/>
            <w:noWrap/>
            <w:hideMark/>
          </w:tcPr>
          <w:p w14:paraId="5329FAE4"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0C8ACE81"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created_at</w:t>
            </w:r>
            <w:proofErr w:type="spellEnd"/>
          </w:p>
        </w:tc>
        <w:tc>
          <w:tcPr>
            <w:tcW w:w="1162" w:type="dxa"/>
            <w:noWrap/>
            <w:hideMark/>
          </w:tcPr>
          <w:p w14:paraId="4420DDE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Created at</w:t>
            </w:r>
          </w:p>
        </w:tc>
        <w:tc>
          <w:tcPr>
            <w:tcW w:w="1191" w:type="dxa"/>
            <w:noWrap/>
            <w:hideMark/>
          </w:tcPr>
          <w:p w14:paraId="3BED420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180BDED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project status' date and time of creation</w:t>
            </w:r>
          </w:p>
        </w:tc>
        <w:tc>
          <w:tcPr>
            <w:tcW w:w="1168" w:type="dxa"/>
            <w:noWrap/>
            <w:hideMark/>
          </w:tcPr>
          <w:p w14:paraId="1A70AA1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6F39C88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16CE1E1D"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4017A785" w14:textId="77777777" w:rsidTr="7F45A552">
        <w:trPr>
          <w:trHeight w:val="300"/>
        </w:trPr>
        <w:tc>
          <w:tcPr>
            <w:tcW w:w="1231" w:type="dxa"/>
            <w:noWrap/>
            <w:hideMark/>
          </w:tcPr>
          <w:p w14:paraId="6D613600"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45619E81"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updated_at</w:t>
            </w:r>
            <w:proofErr w:type="spellEnd"/>
          </w:p>
        </w:tc>
        <w:tc>
          <w:tcPr>
            <w:tcW w:w="1162" w:type="dxa"/>
            <w:noWrap/>
            <w:hideMark/>
          </w:tcPr>
          <w:p w14:paraId="4D0A821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Updated at</w:t>
            </w:r>
          </w:p>
        </w:tc>
        <w:tc>
          <w:tcPr>
            <w:tcW w:w="1191" w:type="dxa"/>
            <w:noWrap/>
            <w:hideMark/>
          </w:tcPr>
          <w:p w14:paraId="272EAF2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45019D5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project status' date and time of update</w:t>
            </w:r>
          </w:p>
        </w:tc>
        <w:tc>
          <w:tcPr>
            <w:tcW w:w="1168" w:type="dxa"/>
            <w:noWrap/>
            <w:hideMark/>
          </w:tcPr>
          <w:p w14:paraId="69FD10D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2C7B7E24"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18A2FEDA"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367436CD" w14:textId="77777777" w:rsidTr="7F45A552">
        <w:trPr>
          <w:trHeight w:val="300"/>
        </w:trPr>
        <w:tc>
          <w:tcPr>
            <w:tcW w:w="1231" w:type="dxa"/>
            <w:noWrap/>
            <w:hideMark/>
          </w:tcPr>
          <w:p w14:paraId="6682673D"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33BF8BC4"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User_ID</w:t>
            </w:r>
            <w:proofErr w:type="spellEnd"/>
          </w:p>
        </w:tc>
        <w:tc>
          <w:tcPr>
            <w:tcW w:w="1162" w:type="dxa"/>
            <w:noWrap/>
            <w:hideMark/>
          </w:tcPr>
          <w:p w14:paraId="5661BAA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User ID</w:t>
            </w:r>
          </w:p>
        </w:tc>
        <w:tc>
          <w:tcPr>
            <w:tcW w:w="1191" w:type="dxa"/>
            <w:noWrap/>
            <w:hideMark/>
          </w:tcPr>
          <w:p w14:paraId="7E42EB2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6843A6A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user</w:t>
            </w:r>
          </w:p>
        </w:tc>
        <w:tc>
          <w:tcPr>
            <w:tcW w:w="1168" w:type="dxa"/>
            <w:noWrap/>
            <w:hideMark/>
          </w:tcPr>
          <w:p w14:paraId="065E62E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6E056E97"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617090E9"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20CF10B9" w14:textId="77777777" w:rsidTr="7F45A552">
        <w:trPr>
          <w:trHeight w:val="300"/>
        </w:trPr>
        <w:tc>
          <w:tcPr>
            <w:tcW w:w="1231" w:type="dxa"/>
            <w:noWrap/>
            <w:hideMark/>
          </w:tcPr>
          <w:p w14:paraId="23672F7D"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4895A028"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Faculty_ID</w:t>
            </w:r>
            <w:proofErr w:type="spellEnd"/>
          </w:p>
        </w:tc>
        <w:tc>
          <w:tcPr>
            <w:tcW w:w="1162" w:type="dxa"/>
            <w:noWrap/>
            <w:hideMark/>
          </w:tcPr>
          <w:p w14:paraId="2F2DFEE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Faculty ID</w:t>
            </w:r>
          </w:p>
        </w:tc>
        <w:tc>
          <w:tcPr>
            <w:tcW w:w="1191" w:type="dxa"/>
            <w:noWrap/>
            <w:hideMark/>
          </w:tcPr>
          <w:p w14:paraId="12983AE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7519AEF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faculty</w:t>
            </w:r>
          </w:p>
        </w:tc>
        <w:tc>
          <w:tcPr>
            <w:tcW w:w="1168" w:type="dxa"/>
            <w:noWrap/>
            <w:hideMark/>
          </w:tcPr>
          <w:p w14:paraId="75598F1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07D37E70"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7A645C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4932FC82" w14:textId="77777777" w:rsidTr="7F45A552">
        <w:trPr>
          <w:trHeight w:val="300"/>
        </w:trPr>
        <w:tc>
          <w:tcPr>
            <w:tcW w:w="1231" w:type="dxa"/>
            <w:noWrap/>
            <w:hideMark/>
          </w:tcPr>
          <w:p w14:paraId="42C15C9A"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0F0A6028" w14:textId="77777777" w:rsidR="00F2698A" w:rsidRPr="00077195" w:rsidRDefault="00F2698A" w:rsidP="00F2698A">
            <w:pPr>
              <w:rPr>
                <w:rFonts w:ascii="Times New Roman" w:eastAsia="Times New Roman" w:hAnsi="Times New Roman" w:cs="Times New Roman"/>
                <w:sz w:val="14"/>
                <w:szCs w:val="14"/>
                <w:lang w:eastAsia="en-PH"/>
              </w:rPr>
            </w:pPr>
          </w:p>
        </w:tc>
        <w:tc>
          <w:tcPr>
            <w:tcW w:w="1162" w:type="dxa"/>
            <w:noWrap/>
            <w:hideMark/>
          </w:tcPr>
          <w:p w14:paraId="1C179AB4" w14:textId="77777777" w:rsidR="00F2698A" w:rsidRPr="00077195" w:rsidRDefault="00F2698A" w:rsidP="00F2698A">
            <w:pPr>
              <w:rPr>
                <w:rFonts w:ascii="Times New Roman" w:eastAsia="Times New Roman" w:hAnsi="Times New Roman" w:cs="Times New Roman"/>
                <w:sz w:val="14"/>
                <w:szCs w:val="14"/>
                <w:lang w:eastAsia="en-PH"/>
              </w:rPr>
            </w:pPr>
          </w:p>
        </w:tc>
        <w:tc>
          <w:tcPr>
            <w:tcW w:w="1191" w:type="dxa"/>
            <w:noWrap/>
            <w:hideMark/>
          </w:tcPr>
          <w:p w14:paraId="50969965" w14:textId="77777777" w:rsidR="00F2698A" w:rsidRPr="00077195" w:rsidRDefault="00F2698A" w:rsidP="00F2698A">
            <w:pPr>
              <w:rPr>
                <w:rFonts w:ascii="Times New Roman" w:eastAsia="Times New Roman" w:hAnsi="Times New Roman" w:cs="Times New Roman"/>
                <w:sz w:val="14"/>
                <w:szCs w:val="14"/>
                <w:lang w:eastAsia="en-PH"/>
              </w:rPr>
            </w:pPr>
          </w:p>
        </w:tc>
        <w:tc>
          <w:tcPr>
            <w:tcW w:w="2189" w:type="dxa"/>
            <w:noWrap/>
            <w:hideMark/>
          </w:tcPr>
          <w:p w14:paraId="3C87A5C3" w14:textId="77777777" w:rsidR="00F2698A" w:rsidRPr="00077195" w:rsidRDefault="00F2698A" w:rsidP="00F2698A">
            <w:pPr>
              <w:rPr>
                <w:rFonts w:ascii="Times New Roman" w:eastAsia="Times New Roman" w:hAnsi="Times New Roman" w:cs="Times New Roman"/>
                <w:sz w:val="14"/>
                <w:szCs w:val="14"/>
                <w:lang w:eastAsia="en-PH"/>
              </w:rPr>
            </w:pPr>
          </w:p>
        </w:tc>
        <w:tc>
          <w:tcPr>
            <w:tcW w:w="1168" w:type="dxa"/>
            <w:noWrap/>
            <w:hideMark/>
          </w:tcPr>
          <w:p w14:paraId="3AEEFD29" w14:textId="77777777" w:rsidR="00F2698A" w:rsidRPr="00077195" w:rsidRDefault="00F2698A" w:rsidP="00F2698A">
            <w:pPr>
              <w:rPr>
                <w:rFonts w:ascii="Times New Roman" w:eastAsia="Times New Roman" w:hAnsi="Times New Roman" w:cs="Times New Roman"/>
                <w:sz w:val="14"/>
                <w:szCs w:val="14"/>
                <w:lang w:eastAsia="en-PH"/>
              </w:rPr>
            </w:pPr>
          </w:p>
        </w:tc>
        <w:tc>
          <w:tcPr>
            <w:tcW w:w="807" w:type="dxa"/>
            <w:noWrap/>
            <w:hideMark/>
          </w:tcPr>
          <w:p w14:paraId="7D72E721" w14:textId="77777777" w:rsidR="00F2698A" w:rsidRPr="00077195" w:rsidRDefault="00F2698A" w:rsidP="00BE7B89">
            <w:pPr>
              <w:jc w:val="center"/>
              <w:rPr>
                <w:rFonts w:ascii="Times New Roman" w:eastAsia="Times New Roman" w:hAnsi="Times New Roman" w:cs="Times New Roman"/>
                <w:sz w:val="14"/>
                <w:szCs w:val="14"/>
                <w:lang w:eastAsia="en-PH"/>
              </w:rPr>
            </w:pPr>
          </w:p>
        </w:tc>
        <w:tc>
          <w:tcPr>
            <w:tcW w:w="419" w:type="dxa"/>
            <w:noWrap/>
            <w:hideMark/>
          </w:tcPr>
          <w:p w14:paraId="3C19EA01" w14:textId="77777777" w:rsidR="00F2698A" w:rsidRPr="00077195" w:rsidRDefault="00F2698A" w:rsidP="00BE7B89">
            <w:pPr>
              <w:jc w:val="center"/>
              <w:rPr>
                <w:rFonts w:ascii="Times New Roman" w:eastAsia="Times New Roman" w:hAnsi="Times New Roman" w:cs="Times New Roman"/>
                <w:sz w:val="14"/>
                <w:szCs w:val="14"/>
                <w:lang w:eastAsia="en-PH"/>
              </w:rPr>
            </w:pPr>
          </w:p>
        </w:tc>
      </w:tr>
      <w:tr w:rsidR="00AF65F5" w:rsidRPr="00077195" w14:paraId="635093EF" w14:textId="77777777" w:rsidTr="7F45A552">
        <w:trPr>
          <w:trHeight w:val="300"/>
        </w:trPr>
        <w:tc>
          <w:tcPr>
            <w:tcW w:w="1231" w:type="dxa"/>
            <w:noWrap/>
            <w:hideMark/>
          </w:tcPr>
          <w:p w14:paraId="440DE06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w:t>
            </w:r>
          </w:p>
        </w:tc>
        <w:tc>
          <w:tcPr>
            <w:tcW w:w="1893" w:type="dxa"/>
            <w:noWrap/>
            <w:hideMark/>
          </w:tcPr>
          <w:p w14:paraId="63663C02"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Project_ID</w:t>
            </w:r>
            <w:proofErr w:type="spellEnd"/>
          </w:p>
        </w:tc>
        <w:tc>
          <w:tcPr>
            <w:tcW w:w="1162" w:type="dxa"/>
            <w:noWrap/>
            <w:hideMark/>
          </w:tcPr>
          <w:p w14:paraId="6419173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ID</w:t>
            </w:r>
          </w:p>
        </w:tc>
        <w:tc>
          <w:tcPr>
            <w:tcW w:w="1191" w:type="dxa"/>
            <w:noWrap/>
            <w:hideMark/>
          </w:tcPr>
          <w:p w14:paraId="319C171C"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4C2F524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project</w:t>
            </w:r>
          </w:p>
        </w:tc>
        <w:tc>
          <w:tcPr>
            <w:tcW w:w="1168" w:type="dxa"/>
            <w:noWrap/>
            <w:hideMark/>
          </w:tcPr>
          <w:p w14:paraId="4E73739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3E261184"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57ACE7E"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w:t>
            </w:r>
          </w:p>
        </w:tc>
      </w:tr>
      <w:tr w:rsidR="00AF65F5" w:rsidRPr="00077195" w14:paraId="544BF7AE" w14:textId="77777777" w:rsidTr="7F45A552">
        <w:trPr>
          <w:trHeight w:val="300"/>
        </w:trPr>
        <w:tc>
          <w:tcPr>
            <w:tcW w:w="1231" w:type="dxa"/>
            <w:noWrap/>
            <w:hideMark/>
          </w:tcPr>
          <w:p w14:paraId="254821B3"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5B419CC1"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Project_Call_Number</w:t>
            </w:r>
            <w:proofErr w:type="spellEnd"/>
          </w:p>
        </w:tc>
        <w:tc>
          <w:tcPr>
            <w:tcW w:w="1162" w:type="dxa"/>
            <w:noWrap/>
            <w:hideMark/>
          </w:tcPr>
          <w:p w14:paraId="7F2771F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call number</w:t>
            </w:r>
          </w:p>
        </w:tc>
        <w:tc>
          <w:tcPr>
            <w:tcW w:w="1191" w:type="dxa"/>
            <w:noWrap/>
            <w:hideMark/>
          </w:tcPr>
          <w:p w14:paraId="274B6F5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13FA299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project's call number</w:t>
            </w:r>
          </w:p>
        </w:tc>
        <w:tc>
          <w:tcPr>
            <w:tcW w:w="1168" w:type="dxa"/>
            <w:noWrap/>
            <w:hideMark/>
          </w:tcPr>
          <w:p w14:paraId="7F1AD51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436E56AF"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7B00445F"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1F459EBC" w14:textId="77777777" w:rsidTr="7F45A552">
        <w:trPr>
          <w:trHeight w:val="300"/>
        </w:trPr>
        <w:tc>
          <w:tcPr>
            <w:tcW w:w="1231" w:type="dxa"/>
            <w:noWrap/>
            <w:hideMark/>
          </w:tcPr>
          <w:p w14:paraId="0169C221"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51491F63"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Project_Title</w:t>
            </w:r>
            <w:proofErr w:type="spellEnd"/>
          </w:p>
        </w:tc>
        <w:tc>
          <w:tcPr>
            <w:tcW w:w="1162" w:type="dxa"/>
            <w:noWrap/>
            <w:hideMark/>
          </w:tcPr>
          <w:p w14:paraId="7D460A0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title</w:t>
            </w:r>
          </w:p>
        </w:tc>
        <w:tc>
          <w:tcPr>
            <w:tcW w:w="1191" w:type="dxa"/>
            <w:noWrap/>
            <w:hideMark/>
          </w:tcPr>
          <w:p w14:paraId="02FBBDE3" w14:textId="3584C95D" w:rsidR="00F2698A" w:rsidRPr="00077195" w:rsidRDefault="00F2698A" w:rsidP="00F2698A">
            <w:pPr>
              <w:rPr>
                <w:rFonts w:ascii="Calibri" w:eastAsia="Times New Roman" w:hAnsi="Calibri" w:cs="Calibri"/>
                <w:color w:val="000000"/>
                <w:sz w:val="14"/>
                <w:szCs w:val="14"/>
                <w:lang w:eastAsia="en-PH"/>
              </w:rPr>
            </w:pPr>
            <w:del w:id="195"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196" w:author="Christian Viola" w:date="2024-02-19T04:01:00Z">
              <w:r w:rsidR="7EF81BEC"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w:t>
            </w:r>
          </w:p>
        </w:tc>
        <w:tc>
          <w:tcPr>
            <w:tcW w:w="2189" w:type="dxa"/>
            <w:noWrap/>
            <w:hideMark/>
          </w:tcPr>
          <w:p w14:paraId="0EB04D0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project's title</w:t>
            </w:r>
          </w:p>
        </w:tc>
        <w:tc>
          <w:tcPr>
            <w:tcW w:w="1168" w:type="dxa"/>
            <w:noWrap/>
            <w:hideMark/>
          </w:tcPr>
          <w:p w14:paraId="1C8731A1"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0987A730"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34258AAB"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688C1962" w14:textId="77777777" w:rsidTr="7F45A552">
        <w:trPr>
          <w:trHeight w:val="300"/>
        </w:trPr>
        <w:tc>
          <w:tcPr>
            <w:tcW w:w="1231" w:type="dxa"/>
            <w:noWrap/>
            <w:hideMark/>
          </w:tcPr>
          <w:p w14:paraId="4CE75941"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6257ECFA"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Project_Authors</w:t>
            </w:r>
            <w:proofErr w:type="spellEnd"/>
          </w:p>
        </w:tc>
        <w:tc>
          <w:tcPr>
            <w:tcW w:w="1162" w:type="dxa"/>
            <w:noWrap/>
            <w:hideMark/>
          </w:tcPr>
          <w:p w14:paraId="622B0EE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authors</w:t>
            </w:r>
          </w:p>
        </w:tc>
        <w:tc>
          <w:tcPr>
            <w:tcW w:w="1191" w:type="dxa"/>
            <w:noWrap/>
            <w:hideMark/>
          </w:tcPr>
          <w:p w14:paraId="28E7BD30" w14:textId="719D99C3" w:rsidR="00F2698A" w:rsidRPr="00077195" w:rsidRDefault="00F2698A" w:rsidP="00F2698A">
            <w:pPr>
              <w:rPr>
                <w:rFonts w:ascii="Calibri" w:eastAsia="Times New Roman" w:hAnsi="Calibri" w:cs="Calibri"/>
                <w:color w:val="000000"/>
                <w:sz w:val="14"/>
                <w:szCs w:val="14"/>
                <w:lang w:eastAsia="en-PH"/>
              </w:rPr>
            </w:pPr>
            <w:del w:id="197"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198" w:author="Christian Viola" w:date="2024-02-19T04:01:00Z">
              <w:r w:rsidR="4F6A018B"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100)</w:t>
            </w:r>
          </w:p>
        </w:tc>
        <w:tc>
          <w:tcPr>
            <w:tcW w:w="2189" w:type="dxa"/>
            <w:noWrap/>
            <w:hideMark/>
          </w:tcPr>
          <w:p w14:paraId="5D51AB4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project's authors</w:t>
            </w:r>
          </w:p>
        </w:tc>
        <w:tc>
          <w:tcPr>
            <w:tcW w:w="1168" w:type="dxa"/>
            <w:noWrap/>
            <w:hideMark/>
          </w:tcPr>
          <w:p w14:paraId="2124E8FC"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200AE0BE"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C5CA0A7"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34EAF1FD" w14:textId="77777777" w:rsidTr="7F45A552">
        <w:trPr>
          <w:trHeight w:val="300"/>
        </w:trPr>
        <w:tc>
          <w:tcPr>
            <w:tcW w:w="1231" w:type="dxa"/>
            <w:noWrap/>
            <w:hideMark/>
          </w:tcPr>
          <w:p w14:paraId="61B6A1F6"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367040A5"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Project_Descriptions</w:t>
            </w:r>
            <w:proofErr w:type="spellEnd"/>
          </w:p>
        </w:tc>
        <w:tc>
          <w:tcPr>
            <w:tcW w:w="1162" w:type="dxa"/>
            <w:noWrap/>
            <w:hideMark/>
          </w:tcPr>
          <w:p w14:paraId="0B6CD17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descriptions</w:t>
            </w:r>
          </w:p>
        </w:tc>
        <w:tc>
          <w:tcPr>
            <w:tcW w:w="1191" w:type="dxa"/>
            <w:noWrap/>
            <w:hideMark/>
          </w:tcPr>
          <w:p w14:paraId="68AC5556" w14:textId="7E78FE1B" w:rsidR="00F2698A" w:rsidRPr="00077195" w:rsidRDefault="00F2698A" w:rsidP="00F2698A">
            <w:pPr>
              <w:rPr>
                <w:rFonts w:ascii="Calibri" w:eastAsia="Times New Roman" w:hAnsi="Calibri" w:cs="Calibri"/>
                <w:color w:val="000000"/>
                <w:sz w:val="14"/>
                <w:szCs w:val="14"/>
                <w:lang w:eastAsia="en-PH"/>
              </w:rPr>
            </w:pPr>
            <w:del w:id="199"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00" w:author="Christian Viola" w:date="2024-02-19T04:01:00Z">
              <w:r w:rsidR="35D87574"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3652AA4C"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project's description</w:t>
            </w:r>
          </w:p>
        </w:tc>
        <w:tc>
          <w:tcPr>
            <w:tcW w:w="1168" w:type="dxa"/>
            <w:noWrap/>
            <w:hideMark/>
          </w:tcPr>
          <w:p w14:paraId="1C5BE839"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0CE8988B"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230CB0F"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0AA4869E" w14:textId="77777777" w:rsidTr="7F45A552">
        <w:trPr>
          <w:trHeight w:val="300"/>
        </w:trPr>
        <w:tc>
          <w:tcPr>
            <w:tcW w:w="1231" w:type="dxa"/>
            <w:noWrap/>
            <w:hideMark/>
          </w:tcPr>
          <w:p w14:paraId="34525432"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5574E179"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Project_Information</w:t>
            </w:r>
            <w:proofErr w:type="spellEnd"/>
          </w:p>
        </w:tc>
        <w:tc>
          <w:tcPr>
            <w:tcW w:w="1162" w:type="dxa"/>
            <w:noWrap/>
            <w:hideMark/>
          </w:tcPr>
          <w:p w14:paraId="7FFABA9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information</w:t>
            </w:r>
          </w:p>
        </w:tc>
        <w:tc>
          <w:tcPr>
            <w:tcW w:w="1191" w:type="dxa"/>
            <w:noWrap/>
            <w:hideMark/>
          </w:tcPr>
          <w:p w14:paraId="50D538AD" w14:textId="09A23C53" w:rsidR="00F2698A" w:rsidRPr="00077195" w:rsidRDefault="00F2698A" w:rsidP="00F2698A">
            <w:pPr>
              <w:rPr>
                <w:rFonts w:ascii="Calibri" w:eastAsia="Times New Roman" w:hAnsi="Calibri" w:cs="Calibri"/>
                <w:color w:val="000000"/>
                <w:sz w:val="14"/>
                <w:szCs w:val="14"/>
                <w:lang w:eastAsia="en-PH"/>
              </w:rPr>
            </w:pPr>
            <w:del w:id="201"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02" w:author="Christian Viola" w:date="2024-02-19T04:01:00Z">
              <w:r w:rsidR="6A12393B"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500)</w:t>
            </w:r>
          </w:p>
        </w:tc>
        <w:tc>
          <w:tcPr>
            <w:tcW w:w="2189" w:type="dxa"/>
            <w:noWrap/>
            <w:hideMark/>
          </w:tcPr>
          <w:p w14:paraId="1EEC2E9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project's information</w:t>
            </w:r>
          </w:p>
        </w:tc>
        <w:tc>
          <w:tcPr>
            <w:tcW w:w="1168" w:type="dxa"/>
            <w:noWrap/>
            <w:hideMark/>
          </w:tcPr>
          <w:p w14:paraId="65C37C31"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178045E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2F05C007"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0799F053" w14:textId="77777777" w:rsidTr="7F45A552">
        <w:trPr>
          <w:trHeight w:val="300"/>
        </w:trPr>
        <w:tc>
          <w:tcPr>
            <w:tcW w:w="1231" w:type="dxa"/>
            <w:noWrap/>
            <w:hideMark/>
          </w:tcPr>
          <w:p w14:paraId="64CD061B"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2870282E"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Project_Category</w:t>
            </w:r>
            <w:proofErr w:type="spellEnd"/>
          </w:p>
        </w:tc>
        <w:tc>
          <w:tcPr>
            <w:tcW w:w="1162" w:type="dxa"/>
            <w:noWrap/>
            <w:hideMark/>
          </w:tcPr>
          <w:p w14:paraId="71C2358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category</w:t>
            </w:r>
          </w:p>
        </w:tc>
        <w:tc>
          <w:tcPr>
            <w:tcW w:w="1191" w:type="dxa"/>
            <w:noWrap/>
            <w:hideMark/>
          </w:tcPr>
          <w:p w14:paraId="428CDE40" w14:textId="03D11726" w:rsidR="00F2698A" w:rsidRPr="00077195" w:rsidRDefault="00F2698A" w:rsidP="00F2698A">
            <w:pPr>
              <w:rPr>
                <w:rFonts w:ascii="Calibri" w:eastAsia="Times New Roman" w:hAnsi="Calibri" w:cs="Calibri"/>
                <w:color w:val="000000"/>
                <w:sz w:val="14"/>
                <w:szCs w:val="14"/>
                <w:lang w:eastAsia="en-PH"/>
              </w:rPr>
            </w:pPr>
            <w:del w:id="203"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04" w:author="Christian Viola" w:date="2024-02-19T04:01:00Z">
              <w:r w:rsidR="0AC1AD98"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w:t>
            </w:r>
          </w:p>
        </w:tc>
        <w:tc>
          <w:tcPr>
            <w:tcW w:w="2189" w:type="dxa"/>
            <w:noWrap/>
            <w:hideMark/>
          </w:tcPr>
          <w:p w14:paraId="3137257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project's category</w:t>
            </w:r>
          </w:p>
        </w:tc>
        <w:tc>
          <w:tcPr>
            <w:tcW w:w="1168" w:type="dxa"/>
            <w:noWrap/>
            <w:hideMark/>
          </w:tcPr>
          <w:p w14:paraId="2BA58633"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081A13F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6B7BCDFA"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20A67F83" w14:textId="77777777" w:rsidTr="7F45A552">
        <w:trPr>
          <w:trHeight w:val="300"/>
        </w:trPr>
        <w:tc>
          <w:tcPr>
            <w:tcW w:w="1231" w:type="dxa"/>
            <w:noWrap/>
            <w:hideMark/>
          </w:tcPr>
          <w:p w14:paraId="37A56769"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5F7CF704"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Project_Status_ID</w:t>
            </w:r>
            <w:proofErr w:type="spellEnd"/>
          </w:p>
        </w:tc>
        <w:tc>
          <w:tcPr>
            <w:tcW w:w="1162" w:type="dxa"/>
            <w:noWrap/>
            <w:hideMark/>
          </w:tcPr>
          <w:p w14:paraId="581D466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status ID</w:t>
            </w:r>
          </w:p>
        </w:tc>
        <w:tc>
          <w:tcPr>
            <w:tcW w:w="1191" w:type="dxa"/>
            <w:noWrap/>
            <w:hideMark/>
          </w:tcPr>
          <w:p w14:paraId="76235B4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4571758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project status</w:t>
            </w:r>
          </w:p>
        </w:tc>
        <w:tc>
          <w:tcPr>
            <w:tcW w:w="1168" w:type="dxa"/>
            <w:noWrap/>
            <w:hideMark/>
          </w:tcPr>
          <w:p w14:paraId="2CB79C6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1AF90B9E"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F3F7634"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4468D98B" w14:textId="77777777" w:rsidTr="7F45A552">
        <w:trPr>
          <w:trHeight w:val="300"/>
        </w:trPr>
        <w:tc>
          <w:tcPr>
            <w:tcW w:w="1231" w:type="dxa"/>
            <w:noWrap/>
            <w:hideMark/>
          </w:tcPr>
          <w:p w14:paraId="2E76772B"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11C67767"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Project_Created_at</w:t>
            </w:r>
            <w:proofErr w:type="spellEnd"/>
          </w:p>
        </w:tc>
        <w:tc>
          <w:tcPr>
            <w:tcW w:w="1162" w:type="dxa"/>
            <w:noWrap/>
            <w:hideMark/>
          </w:tcPr>
          <w:p w14:paraId="05DF688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created at</w:t>
            </w:r>
          </w:p>
        </w:tc>
        <w:tc>
          <w:tcPr>
            <w:tcW w:w="1191" w:type="dxa"/>
            <w:noWrap/>
            <w:hideMark/>
          </w:tcPr>
          <w:p w14:paraId="66BA197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0C71132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project's date and time of creation</w:t>
            </w:r>
          </w:p>
        </w:tc>
        <w:tc>
          <w:tcPr>
            <w:tcW w:w="1168" w:type="dxa"/>
            <w:noWrap/>
            <w:hideMark/>
          </w:tcPr>
          <w:p w14:paraId="68F875D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1ECE900E"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75792AB8"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663EF1F3" w14:textId="77777777" w:rsidTr="7F45A552">
        <w:trPr>
          <w:trHeight w:val="300"/>
        </w:trPr>
        <w:tc>
          <w:tcPr>
            <w:tcW w:w="1231" w:type="dxa"/>
            <w:noWrap/>
            <w:hideMark/>
          </w:tcPr>
          <w:p w14:paraId="056E775A"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79E5609A"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Project_Updated_at</w:t>
            </w:r>
            <w:proofErr w:type="spellEnd"/>
          </w:p>
        </w:tc>
        <w:tc>
          <w:tcPr>
            <w:tcW w:w="1162" w:type="dxa"/>
            <w:noWrap/>
            <w:hideMark/>
          </w:tcPr>
          <w:p w14:paraId="6FB7FAE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updated at</w:t>
            </w:r>
          </w:p>
        </w:tc>
        <w:tc>
          <w:tcPr>
            <w:tcW w:w="1191" w:type="dxa"/>
            <w:noWrap/>
            <w:hideMark/>
          </w:tcPr>
          <w:p w14:paraId="0020DBE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07A166D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project's date and time of update</w:t>
            </w:r>
          </w:p>
        </w:tc>
        <w:tc>
          <w:tcPr>
            <w:tcW w:w="1168" w:type="dxa"/>
            <w:noWrap/>
            <w:hideMark/>
          </w:tcPr>
          <w:p w14:paraId="55F22C5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469C6B67"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79D11C7D"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1040C2AF" w14:textId="77777777" w:rsidTr="7F45A552">
        <w:trPr>
          <w:trHeight w:val="300"/>
        </w:trPr>
        <w:tc>
          <w:tcPr>
            <w:tcW w:w="1231" w:type="dxa"/>
            <w:noWrap/>
            <w:hideMark/>
          </w:tcPr>
          <w:p w14:paraId="17D4F1F0"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5F5244ED"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Student_ID</w:t>
            </w:r>
            <w:proofErr w:type="spellEnd"/>
          </w:p>
        </w:tc>
        <w:tc>
          <w:tcPr>
            <w:tcW w:w="1162" w:type="dxa"/>
            <w:noWrap/>
            <w:hideMark/>
          </w:tcPr>
          <w:p w14:paraId="722B0F8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ID</w:t>
            </w:r>
          </w:p>
        </w:tc>
        <w:tc>
          <w:tcPr>
            <w:tcW w:w="1191" w:type="dxa"/>
            <w:noWrap/>
            <w:hideMark/>
          </w:tcPr>
          <w:p w14:paraId="78FFF9F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0F2695F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student</w:t>
            </w:r>
          </w:p>
        </w:tc>
        <w:tc>
          <w:tcPr>
            <w:tcW w:w="1168" w:type="dxa"/>
            <w:noWrap/>
            <w:hideMark/>
          </w:tcPr>
          <w:p w14:paraId="5653CE9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682A4B7A"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399E7D7C"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35FF5BD9" w14:textId="77777777" w:rsidTr="7F45A552">
        <w:trPr>
          <w:trHeight w:val="300"/>
        </w:trPr>
        <w:tc>
          <w:tcPr>
            <w:tcW w:w="1231" w:type="dxa"/>
            <w:noWrap/>
            <w:hideMark/>
          </w:tcPr>
          <w:p w14:paraId="1F7975BD"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11A6960D"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Proofreading_request_ID</w:t>
            </w:r>
            <w:proofErr w:type="spellEnd"/>
          </w:p>
        </w:tc>
        <w:tc>
          <w:tcPr>
            <w:tcW w:w="1162" w:type="dxa"/>
            <w:noWrap/>
            <w:hideMark/>
          </w:tcPr>
          <w:p w14:paraId="3ED721A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ID</w:t>
            </w:r>
          </w:p>
        </w:tc>
        <w:tc>
          <w:tcPr>
            <w:tcW w:w="1191" w:type="dxa"/>
            <w:noWrap/>
            <w:hideMark/>
          </w:tcPr>
          <w:p w14:paraId="5E32CE9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5E2C8FA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proofreading request</w:t>
            </w:r>
          </w:p>
        </w:tc>
        <w:tc>
          <w:tcPr>
            <w:tcW w:w="1168" w:type="dxa"/>
            <w:noWrap/>
            <w:hideMark/>
          </w:tcPr>
          <w:p w14:paraId="6E8F21B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040CC6CB"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79330979"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78F16FE8" w14:textId="77777777" w:rsidTr="7F45A552">
        <w:trPr>
          <w:trHeight w:val="300"/>
        </w:trPr>
        <w:tc>
          <w:tcPr>
            <w:tcW w:w="1231" w:type="dxa"/>
            <w:noWrap/>
            <w:hideMark/>
          </w:tcPr>
          <w:p w14:paraId="20735519"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03945B94"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Student_Group_ID</w:t>
            </w:r>
            <w:proofErr w:type="spellEnd"/>
          </w:p>
        </w:tc>
        <w:tc>
          <w:tcPr>
            <w:tcW w:w="1162" w:type="dxa"/>
            <w:noWrap/>
            <w:hideMark/>
          </w:tcPr>
          <w:p w14:paraId="6D89F8C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group ID</w:t>
            </w:r>
          </w:p>
        </w:tc>
        <w:tc>
          <w:tcPr>
            <w:tcW w:w="1191" w:type="dxa"/>
            <w:noWrap/>
            <w:hideMark/>
          </w:tcPr>
          <w:p w14:paraId="6119FD7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3D1D1B1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Unique </w:t>
            </w:r>
            <w:proofErr w:type="spellStart"/>
            <w:r w:rsidRPr="00077195">
              <w:rPr>
                <w:rFonts w:ascii="Calibri" w:eastAsia="Times New Roman" w:hAnsi="Calibri" w:cs="Calibri"/>
                <w:color w:val="000000"/>
                <w:sz w:val="14"/>
                <w:szCs w:val="14"/>
                <w:lang w:eastAsia="en-PH"/>
              </w:rPr>
              <w:t>indentifier</w:t>
            </w:r>
            <w:proofErr w:type="spellEnd"/>
            <w:r w:rsidRPr="00077195">
              <w:rPr>
                <w:rFonts w:ascii="Calibri" w:eastAsia="Times New Roman" w:hAnsi="Calibri" w:cs="Calibri"/>
                <w:color w:val="000000"/>
                <w:sz w:val="14"/>
                <w:szCs w:val="14"/>
                <w:lang w:eastAsia="en-PH"/>
              </w:rPr>
              <w:t xml:space="preserve"> for each student group</w:t>
            </w:r>
          </w:p>
        </w:tc>
        <w:tc>
          <w:tcPr>
            <w:tcW w:w="1168" w:type="dxa"/>
            <w:noWrap/>
            <w:hideMark/>
          </w:tcPr>
          <w:p w14:paraId="20A513E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77FA4B61"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82AB1BC"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3C1AD374" w14:textId="77777777" w:rsidTr="7F45A552">
        <w:trPr>
          <w:trHeight w:val="300"/>
        </w:trPr>
        <w:tc>
          <w:tcPr>
            <w:tcW w:w="1231" w:type="dxa"/>
            <w:noWrap/>
            <w:hideMark/>
          </w:tcPr>
          <w:p w14:paraId="615F05B9"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156B8086" w14:textId="77777777" w:rsidR="00F2698A" w:rsidRPr="00077195" w:rsidRDefault="00F2698A" w:rsidP="00F2698A">
            <w:pPr>
              <w:rPr>
                <w:rFonts w:ascii="Times New Roman" w:eastAsia="Times New Roman" w:hAnsi="Times New Roman" w:cs="Times New Roman"/>
                <w:sz w:val="14"/>
                <w:szCs w:val="14"/>
                <w:lang w:eastAsia="en-PH"/>
              </w:rPr>
            </w:pPr>
          </w:p>
        </w:tc>
        <w:tc>
          <w:tcPr>
            <w:tcW w:w="1162" w:type="dxa"/>
            <w:noWrap/>
            <w:hideMark/>
          </w:tcPr>
          <w:p w14:paraId="582E40E3" w14:textId="77777777" w:rsidR="00F2698A" w:rsidRPr="00077195" w:rsidRDefault="00F2698A" w:rsidP="00F2698A">
            <w:pPr>
              <w:rPr>
                <w:rFonts w:ascii="Times New Roman" w:eastAsia="Times New Roman" w:hAnsi="Times New Roman" w:cs="Times New Roman"/>
                <w:sz w:val="14"/>
                <w:szCs w:val="14"/>
                <w:lang w:eastAsia="en-PH"/>
              </w:rPr>
            </w:pPr>
          </w:p>
        </w:tc>
        <w:tc>
          <w:tcPr>
            <w:tcW w:w="1191" w:type="dxa"/>
            <w:noWrap/>
            <w:hideMark/>
          </w:tcPr>
          <w:p w14:paraId="017C24C0" w14:textId="77777777" w:rsidR="00F2698A" w:rsidRPr="00077195" w:rsidRDefault="00F2698A" w:rsidP="00F2698A">
            <w:pPr>
              <w:rPr>
                <w:rFonts w:ascii="Times New Roman" w:eastAsia="Times New Roman" w:hAnsi="Times New Roman" w:cs="Times New Roman"/>
                <w:sz w:val="14"/>
                <w:szCs w:val="14"/>
                <w:lang w:eastAsia="en-PH"/>
              </w:rPr>
            </w:pPr>
          </w:p>
        </w:tc>
        <w:tc>
          <w:tcPr>
            <w:tcW w:w="2189" w:type="dxa"/>
            <w:noWrap/>
            <w:hideMark/>
          </w:tcPr>
          <w:p w14:paraId="129A9CE4" w14:textId="77777777" w:rsidR="00F2698A" w:rsidRPr="00077195" w:rsidRDefault="00F2698A" w:rsidP="00F2698A">
            <w:pPr>
              <w:rPr>
                <w:rFonts w:ascii="Times New Roman" w:eastAsia="Times New Roman" w:hAnsi="Times New Roman" w:cs="Times New Roman"/>
                <w:sz w:val="14"/>
                <w:szCs w:val="14"/>
                <w:lang w:eastAsia="en-PH"/>
              </w:rPr>
            </w:pPr>
          </w:p>
        </w:tc>
        <w:tc>
          <w:tcPr>
            <w:tcW w:w="1168" w:type="dxa"/>
            <w:noWrap/>
            <w:hideMark/>
          </w:tcPr>
          <w:p w14:paraId="508180B7" w14:textId="77777777" w:rsidR="00F2698A" w:rsidRPr="00077195" w:rsidRDefault="00F2698A" w:rsidP="00F2698A">
            <w:pPr>
              <w:rPr>
                <w:rFonts w:ascii="Times New Roman" w:eastAsia="Times New Roman" w:hAnsi="Times New Roman" w:cs="Times New Roman"/>
                <w:sz w:val="14"/>
                <w:szCs w:val="14"/>
                <w:lang w:eastAsia="en-PH"/>
              </w:rPr>
            </w:pPr>
          </w:p>
        </w:tc>
        <w:tc>
          <w:tcPr>
            <w:tcW w:w="807" w:type="dxa"/>
            <w:noWrap/>
            <w:hideMark/>
          </w:tcPr>
          <w:p w14:paraId="1333C011" w14:textId="77777777" w:rsidR="00F2698A" w:rsidRPr="00077195" w:rsidRDefault="00F2698A" w:rsidP="00BE7B89">
            <w:pPr>
              <w:jc w:val="center"/>
              <w:rPr>
                <w:rFonts w:ascii="Times New Roman" w:eastAsia="Times New Roman" w:hAnsi="Times New Roman" w:cs="Times New Roman"/>
                <w:sz w:val="14"/>
                <w:szCs w:val="14"/>
                <w:lang w:eastAsia="en-PH"/>
              </w:rPr>
            </w:pPr>
          </w:p>
        </w:tc>
        <w:tc>
          <w:tcPr>
            <w:tcW w:w="419" w:type="dxa"/>
            <w:noWrap/>
            <w:hideMark/>
          </w:tcPr>
          <w:p w14:paraId="435C0439" w14:textId="77777777" w:rsidR="00F2698A" w:rsidRPr="00077195" w:rsidRDefault="00F2698A" w:rsidP="00BE7B89">
            <w:pPr>
              <w:jc w:val="center"/>
              <w:rPr>
                <w:rFonts w:ascii="Times New Roman" w:eastAsia="Times New Roman" w:hAnsi="Times New Roman" w:cs="Times New Roman"/>
                <w:sz w:val="14"/>
                <w:szCs w:val="14"/>
                <w:lang w:eastAsia="en-PH"/>
              </w:rPr>
            </w:pPr>
          </w:p>
        </w:tc>
      </w:tr>
      <w:tr w:rsidR="00AF65F5" w:rsidRPr="00077195" w14:paraId="4F83A0DC" w14:textId="77777777" w:rsidTr="7F45A552">
        <w:trPr>
          <w:trHeight w:val="300"/>
        </w:trPr>
        <w:tc>
          <w:tcPr>
            <w:tcW w:w="1231" w:type="dxa"/>
            <w:noWrap/>
            <w:hideMark/>
          </w:tcPr>
          <w:p w14:paraId="6C2ECD5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Comment</w:t>
            </w:r>
          </w:p>
        </w:tc>
        <w:tc>
          <w:tcPr>
            <w:tcW w:w="1893" w:type="dxa"/>
            <w:noWrap/>
            <w:hideMark/>
          </w:tcPr>
          <w:p w14:paraId="5A87CE3B"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Comment_ID</w:t>
            </w:r>
            <w:proofErr w:type="spellEnd"/>
          </w:p>
        </w:tc>
        <w:tc>
          <w:tcPr>
            <w:tcW w:w="1162" w:type="dxa"/>
            <w:noWrap/>
            <w:hideMark/>
          </w:tcPr>
          <w:p w14:paraId="26FF88A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Comment ID</w:t>
            </w:r>
          </w:p>
        </w:tc>
        <w:tc>
          <w:tcPr>
            <w:tcW w:w="1191" w:type="dxa"/>
            <w:noWrap/>
            <w:hideMark/>
          </w:tcPr>
          <w:p w14:paraId="342917C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2781E2D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comment</w:t>
            </w:r>
          </w:p>
        </w:tc>
        <w:tc>
          <w:tcPr>
            <w:tcW w:w="1168" w:type="dxa"/>
            <w:noWrap/>
            <w:hideMark/>
          </w:tcPr>
          <w:p w14:paraId="3CE9339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596E0D7D"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6E084D1F"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w:t>
            </w:r>
          </w:p>
        </w:tc>
      </w:tr>
      <w:tr w:rsidR="00AF65F5" w:rsidRPr="00077195" w14:paraId="62ACD1CA" w14:textId="77777777" w:rsidTr="7F45A552">
        <w:trPr>
          <w:trHeight w:val="300"/>
        </w:trPr>
        <w:tc>
          <w:tcPr>
            <w:tcW w:w="1231" w:type="dxa"/>
            <w:noWrap/>
            <w:hideMark/>
          </w:tcPr>
          <w:p w14:paraId="07BF08D8"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46C2EFAE"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Comment_Text</w:t>
            </w:r>
            <w:proofErr w:type="spellEnd"/>
          </w:p>
        </w:tc>
        <w:tc>
          <w:tcPr>
            <w:tcW w:w="1162" w:type="dxa"/>
            <w:noWrap/>
            <w:hideMark/>
          </w:tcPr>
          <w:p w14:paraId="3F71BC4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Comment text</w:t>
            </w:r>
          </w:p>
        </w:tc>
        <w:tc>
          <w:tcPr>
            <w:tcW w:w="1191" w:type="dxa"/>
            <w:noWrap/>
            <w:hideMark/>
          </w:tcPr>
          <w:p w14:paraId="0951CADD" w14:textId="42DFB5B1" w:rsidR="00F2698A" w:rsidRPr="00077195" w:rsidRDefault="00F2698A" w:rsidP="00F2698A">
            <w:pPr>
              <w:rPr>
                <w:rFonts w:ascii="Calibri" w:eastAsia="Times New Roman" w:hAnsi="Calibri" w:cs="Calibri"/>
                <w:color w:val="000000"/>
                <w:sz w:val="14"/>
                <w:szCs w:val="14"/>
                <w:lang w:eastAsia="en-PH"/>
              </w:rPr>
            </w:pPr>
            <w:del w:id="205"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06" w:author="Christian Viola" w:date="2024-02-19T04:01:00Z">
              <w:r w:rsidR="79054637"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21E0418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The comment's text </w:t>
            </w:r>
          </w:p>
        </w:tc>
        <w:tc>
          <w:tcPr>
            <w:tcW w:w="1168" w:type="dxa"/>
            <w:noWrap/>
            <w:hideMark/>
          </w:tcPr>
          <w:p w14:paraId="333F79B8"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252D43DD"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4913BB8"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2C651273" w14:textId="77777777" w:rsidTr="7F45A552">
        <w:trPr>
          <w:trHeight w:val="300"/>
        </w:trPr>
        <w:tc>
          <w:tcPr>
            <w:tcW w:w="1231" w:type="dxa"/>
            <w:noWrap/>
            <w:hideMark/>
          </w:tcPr>
          <w:p w14:paraId="1AF92B52"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63FFA2B5"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Comment_created_at</w:t>
            </w:r>
            <w:proofErr w:type="spellEnd"/>
          </w:p>
        </w:tc>
        <w:tc>
          <w:tcPr>
            <w:tcW w:w="1162" w:type="dxa"/>
            <w:noWrap/>
            <w:hideMark/>
          </w:tcPr>
          <w:p w14:paraId="6111E34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Comment created at</w:t>
            </w:r>
          </w:p>
        </w:tc>
        <w:tc>
          <w:tcPr>
            <w:tcW w:w="1191" w:type="dxa"/>
            <w:noWrap/>
            <w:hideMark/>
          </w:tcPr>
          <w:p w14:paraId="064804D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13EF5A5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comment's date and time of creation</w:t>
            </w:r>
          </w:p>
        </w:tc>
        <w:tc>
          <w:tcPr>
            <w:tcW w:w="1168" w:type="dxa"/>
            <w:noWrap/>
            <w:hideMark/>
          </w:tcPr>
          <w:p w14:paraId="606A97F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745409E9"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570D182B"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5DC8D473" w14:textId="77777777" w:rsidTr="7F45A552">
        <w:trPr>
          <w:trHeight w:val="300"/>
        </w:trPr>
        <w:tc>
          <w:tcPr>
            <w:tcW w:w="1231" w:type="dxa"/>
            <w:noWrap/>
            <w:hideMark/>
          </w:tcPr>
          <w:p w14:paraId="3C817DAD"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4EBF1CA8"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User_ID</w:t>
            </w:r>
            <w:proofErr w:type="spellEnd"/>
          </w:p>
        </w:tc>
        <w:tc>
          <w:tcPr>
            <w:tcW w:w="1162" w:type="dxa"/>
            <w:noWrap/>
            <w:hideMark/>
          </w:tcPr>
          <w:p w14:paraId="14BB257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User ID</w:t>
            </w:r>
          </w:p>
        </w:tc>
        <w:tc>
          <w:tcPr>
            <w:tcW w:w="1191" w:type="dxa"/>
            <w:noWrap/>
            <w:hideMark/>
          </w:tcPr>
          <w:p w14:paraId="6A98DDD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0583168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user</w:t>
            </w:r>
          </w:p>
        </w:tc>
        <w:tc>
          <w:tcPr>
            <w:tcW w:w="1168" w:type="dxa"/>
            <w:noWrap/>
            <w:hideMark/>
          </w:tcPr>
          <w:p w14:paraId="11045DA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6F89F8B4"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1B170934"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67ACDD51" w14:textId="77777777" w:rsidTr="7F45A552">
        <w:trPr>
          <w:trHeight w:val="300"/>
        </w:trPr>
        <w:tc>
          <w:tcPr>
            <w:tcW w:w="1231" w:type="dxa"/>
            <w:noWrap/>
            <w:hideMark/>
          </w:tcPr>
          <w:p w14:paraId="7C8B2155"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008AA6C1"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Project_ID</w:t>
            </w:r>
            <w:proofErr w:type="spellEnd"/>
          </w:p>
        </w:tc>
        <w:tc>
          <w:tcPr>
            <w:tcW w:w="1162" w:type="dxa"/>
            <w:noWrap/>
            <w:hideMark/>
          </w:tcPr>
          <w:p w14:paraId="622BEAB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ID</w:t>
            </w:r>
          </w:p>
        </w:tc>
        <w:tc>
          <w:tcPr>
            <w:tcW w:w="1191" w:type="dxa"/>
            <w:noWrap/>
            <w:hideMark/>
          </w:tcPr>
          <w:p w14:paraId="49D9507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30EFE70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project</w:t>
            </w:r>
          </w:p>
        </w:tc>
        <w:tc>
          <w:tcPr>
            <w:tcW w:w="1168" w:type="dxa"/>
            <w:noWrap/>
            <w:hideMark/>
          </w:tcPr>
          <w:p w14:paraId="7E7FBC0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055E593B"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0F91CE87"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31D1A2FB" w14:textId="77777777" w:rsidTr="7F45A552">
        <w:trPr>
          <w:trHeight w:val="300"/>
        </w:trPr>
        <w:tc>
          <w:tcPr>
            <w:tcW w:w="1231" w:type="dxa"/>
            <w:noWrap/>
            <w:hideMark/>
          </w:tcPr>
          <w:p w14:paraId="6DB3692E"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16D6F41D"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Proofreading_Request_ID</w:t>
            </w:r>
            <w:proofErr w:type="spellEnd"/>
          </w:p>
        </w:tc>
        <w:tc>
          <w:tcPr>
            <w:tcW w:w="1162" w:type="dxa"/>
            <w:noWrap/>
            <w:hideMark/>
          </w:tcPr>
          <w:p w14:paraId="4F5FAD5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ID</w:t>
            </w:r>
          </w:p>
        </w:tc>
        <w:tc>
          <w:tcPr>
            <w:tcW w:w="1191" w:type="dxa"/>
            <w:noWrap/>
            <w:hideMark/>
          </w:tcPr>
          <w:p w14:paraId="2488B96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2C3E122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proofreading request</w:t>
            </w:r>
          </w:p>
        </w:tc>
        <w:tc>
          <w:tcPr>
            <w:tcW w:w="1168" w:type="dxa"/>
            <w:noWrap/>
            <w:hideMark/>
          </w:tcPr>
          <w:p w14:paraId="644BBC5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4885ECDD"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4DCB326"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0628DE41" w14:textId="77777777" w:rsidTr="7F45A552">
        <w:trPr>
          <w:trHeight w:val="300"/>
        </w:trPr>
        <w:tc>
          <w:tcPr>
            <w:tcW w:w="1231" w:type="dxa"/>
            <w:noWrap/>
            <w:hideMark/>
          </w:tcPr>
          <w:p w14:paraId="5266396B"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36B5AD97" w14:textId="77777777" w:rsidR="00F2698A" w:rsidRPr="00077195" w:rsidRDefault="00F2698A" w:rsidP="00F2698A">
            <w:pPr>
              <w:rPr>
                <w:rFonts w:ascii="Times New Roman" w:eastAsia="Times New Roman" w:hAnsi="Times New Roman" w:cs="Times New Roman"/>
                <w:sz w:val="14"/>
                <w:szCs w:val="14"/>
                <w:lang w:eastAsia="en-PH"/>
              </w:rPr>
            </w:pPr>
          </w:p>
        </w:tc>
        <w:tc>
          <w:tcPr>
            <w:tcW w:w="1162" w:type="dxa"/>
            <w:noWrap/>
            <w:hideMark/>
          </w:tcPr>
          <w:p w14:paraId="72D14D06" w14:textId="77777777" w:rsidR="00F2698A" w:rsidRPr="00077195" w:rsidRDefault="00F2698A" w:rsidP="00F2698A">
            <w:pPr>
              <w:rPr>
                <w:rFonts w:ascii="Times New Roman" w:eastAsia="Times New Roman" w:hAnsi="Times New Roman" w:cs="Times New Roman"/>
                <w:sz w:val="14"/>
                <w:szCs w:val="14"/>
                <w:lang w:eastAsia="en-PH"/>
              </w:rPr>
            </w:pPr>
          </w:p>
        </w:tc>
        <w:tc>
          <w:tcPr>
            <w:tcW w:w="1191" w:type="dxa"/>
            <w:noWrap/>
            <w:hideMark/>
          </w:tcPr>
          <w:p w14:paraId="6284D0D8" w14:textId="77777777" w:rsidR="00F2698A" w:rsidRPr="00077195" w:rsidRDefault="00F2698A" w:rsidP="00F2698A">
            <w:pPr>
              <w:rPr>
                <w:rFonts w:ascii="Times New Roman" w:eastAsia="Times New Roman" w:hAnsi="Times New Roman" w:cs="Times New Roman"/>
                <w:sz w:val="14"/>
                <w:szCs w:val="14"/>
                <w:lang w:eastAsia="en-PH"/>
              </w:rPr>
            </w:pPr>
          </w:p>
        </w:tc>
        <w:tc>
          <w:tcPr>
            <w:tcW w:w="2189" w:type="dxa"/>
            <w:noWrap/>
            <w:hideMark/>
          </w:tcPr>
          <w:p w14:paraId="1C4CDD71" w14:textId="77777777" w:rsidR="00F2698A" w:rsidRPr="00077195" w:rsidRDefault="00F2698A" w:rsidP="00F2698A">
            <w:pPr>
              <w:rPr>
                <w:rFonts w:ascii="Times New Roman" w:eastAsia="Times New Roman" w:hAnsi="Times New Roman" w:cs="Times New Roman"/>
                <w:sz w:val="14"/>
                <w:szCs w:val="14"/>
                <w:lang w:eastAsia="en-PH"/>
              </w:rPr>
            </w:pPr>
          </w:p>
        </w:tc>
        <w:tc>
          <w:tcPr>
            <w:tcW w:w="1168" w:type="dxa"/>
            <w:noWrap/>
            <w:hideMark/>
          </w:tcPr>
          <w:p w14:paraId="4BD7EBE7" w14:textId="77777777" w:rsidR="00F2698A" w:rsidRPr="00077195" w:rsidRDefault="00F2698A" w:rsidP="00F2698A">
            <w:pPr>
              <w:rPr>
                <w:rFonts w:ascii="Times New Roman" w:eastAsia="Times New Roman" w:hAnsi="Times New Roman" w:cs="Times New Roman"/>
                <w:sz w:val="14"/>
                <w:szCs w:val="14"/>
                <w:lang w:eastAsia="en-PH"/>
              </w:rPr>
            </w:pPr>
          </w:p>
        </w:tc>
        <w:tc>
          <w:tcPr>
            <w:tcW w:w="807" w:type="dxa"/>
            <w:noWrap/>
            <w:hideMark/>
          </w:tcPr>
          <w:p w14:paraId="3581CB12" w14:textId="77777777" w:rsidR="00F2698A" w:rsidRPr="00077195" w:rsidRDefault="00F2698A" w:rsidP="00BE7B89">
            <w:pPr>
              <w:jc w:val="center"/>
              <w:rPr>
                <w:rFonts w:ascii="Times New Roman" w:eastAsia="Times New Roman" w:hAnsi="Times New Roman" w:cs="Times New Roman"/>
                <w:sz w:val="14"/>
                <w:szCs w:val="14"/>
                <w:lang w:eastAsia="en-PH"/>
              </w:rPr>
            </w:pPr>
          </w:p>
        </w:tc>
        <w:tc>
          <w:tcPr>
            <w:tcW w:w="419" w:type="dxa"/>
            <w:noWrap/>
            <w:hideMark/>
          </w:tcPr>
          <w:p w14:paraId="4F583653" w14:textId="77777777" w:rsidR="00F2698A" w:rsidRPr="00077195" w:rsidRDefault="00F2698A" w:rsidP="00BE7B89">
            <w:pPr>
              <w:jc w:val="center"/>
              <w:rPr>
                <w:rFonts w:ascii="Times New Roman" w:eastAsia="Times New Roman" w:hAnsi="Times New Roman" w:cs="Times New Roman"/>
                <w:sz w:val="14"/>
                <w:szCs w:val="14"/>
                <w:lang w:eastAsia="en-PH"/>
              </w:rPr>
            </w:pPr>
          </w:p>
        </w:tc>
      </w:tr>
      <w:tr w:rsidR="00AF65F5" w:rsidRPr="00077195" w14:paraId="596F1BB5" w14:textId="77777777" w:rsidTr="7F45A552">
        <w:trPr>
          <w:trHeight w:val="300"/>
        </w:trPr>
        <w:tc>
          <w:tcPr>
            <w:tcW w:w="1231" w:type="dxa"/>
            <w:noWrap/>
            <w:hideMark/>
          </w:tcPr>
          <w:p w14:paraId="68E31DC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w:t>
            </w:r>
          </w:p>
        </w:tc>
        <w:tc>
          <w:tcPr>
            <w:tcW w:w="1893" w:type="dxa"/>
            <w:noWrap/>
            <w:hideMark/>
          </w:tcPr>
          <w:p w14:paraId="6BF97384"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Proofreading_Request_ID</w:t>
            </w:r>
            <w:proofErr w:type="spellEnd"/>
          </w:p>
        </w:tc>
        <w:tc>
          <w:tcPr>
            <w:tcW w:w="1162" w:type="dxa"/>
            <w:noWrap/>
            <w:hideMark/>
          </w:tcPr>
          <w:p w14:paraId="5BD1793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ID</w:t>
            </w:r>
          </w:p>
        </w:tc>
        <w:tc>
          <w:tcPr>
            <w:tcW w:w="1191" w:type="dxa"/>
            <w:noWrap/>
            <w:hideMark/>
          </w:tcPr>
          <w:p w14:paraId="0E23894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0455091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proofreading request</w:t>
            </w:r>
          </w:p>
        </w:tc>
        <w:tc>
          <w:tcPr>
            <w:tcW w:w="1168" w:type="dxa"/>
            <w:noWrap/>
            <w:hideMark/>
          </w:tcPr>
          <w:p w14:paraId="4D494FC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108567A6"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68E5F82F"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w:t>
            </w:r>
          </w:p>
        </w:tc>
      </w:tr>
      <w:tr w:rsidR="00AF65F5" w:rsidRPr="00077195" w14:paraId="6D6E3893" w14:textId="77777777" w:rsidTr="7F45A552">
        <w:trPr>
          <w:trHeight w:val="300"/>
        </w:trPr>
        <w:tc>
          <w:tcPr>
            <w:tcW w:w="1231" w:type="dxa"/>
            <w:noWrap/>
            <w:hideMark/>
          </w:tcPr>
          <w:p w14:paraId="1686D988"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00E28109"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4E53E3AA" w14:textId="02047AAA"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ProjectTitle</w:t>
            </w:r>
            <w:proofErr w:type="spellEnd"/>
          </w:p>
        </w:tc>
        <w:tc>
          <w:tcPr>
            <w:tcW w:w="1162" w:type="dxa"/>
            <w:noWrap/>
            <w:hideMark/>
          </w:tcPr>
          <w:p w14:paraId="0351BF8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project title</w:t>
            </w:r>
          </w:p>
        </w:tc>
        <w:tc>
          <w:tcPr>
            <w:tcW w:w="1191" w:type="dxa"/>
            <w:noWrap/>
            <w:hideMark/>
          </w:tcPr>
          <w:p w14:paraId="722CB464" w14:textId="5BC4E879" w:rsidR="00F2698A" w:rsidRPr="00077195" w:rsidRDefault="00F2698A" w:rsidP="00F2698A">
            <w:pPr>
              <w:rPr>
                <w:rFonts w:ascii="Calibri" w:eastAsia="Times New Roman" w:hAnsi="Calibri" w:cs="Calibri"/>
                <w:color w:val="000000"/>
                <w:sz w:val="14"/>
                <w:szCs w:val="14"/>
                <w:lang w:eastAsia="en-PH"/>
              </w:rPr>
            </w:pPr>
            <w:del w:id="207"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08" w:author="Christian Viola" w:date="2024-02-19T04:01:00Z">
              <w:r w:rsidR="45DB2D18"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w:t>
            </w:r>
          </w:p>
        </w:tc>
        <w:tc>
          <w:tcPr>
            <w:tcW w:w="2189" w:type="dxa"/>
            <w:noWrap/>
            <w:hideMark/>
          </w:tcPr>
          <w:p w14:paraId="38115C3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project title within the proofreading request</w:t>
            </w:r>
          </w:p>
        </w:tc>
        <w:tc>
          <w:tcPr>
            <w:tcW w:w="1168" w:type="dxa"/>
            <w:noWrap/>
            <w:hideMark/>
          </w:tcPr>
          <w:p w14:paraId="0D0A7196"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64B43A4B"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712D2EED"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088EA9A3" w14:textId="77777777" w:rsidTr="7F45A552">
        <w:trPr>
          <w:trHeight w:val="300"/>
        </w:trPr>
        <w:tc>
          <w:tcPr>
            <w:tcW w:w="1231" w:type="dxa"/>
            <w:noWrap/>
            <w:hideMark/>
          </w:tcPr>
          <w:p w14:paraId="387D509F"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2FF7C35C"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3A8AA8EC" w14:textId="0C7CEF5F"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Description</w:t>
            </w:r>
          </w:p>
        </w:tc>
        <w:tc>
          <w:tcPr>
            <w:tcW w:w="1162" w:type="dxa"/>
            <w:noWrap/>
            <w:hideMark/>
          </w:tcPr>
          <w:p w14:paraId="747F324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description</w:t>
            </w:r>
          </w:p>
        </w:tc>
        <w:tc>
          <w:tcPr>
            <w:tcW w:w="1191" w:type="dxa"/>
            <w:noWrap/>
            <w:hideMark/>
          </w:tcPr>
          <w:p w14:paraId="4EB9F2F7" w14:textId="754347F7" w:rsidR="00F2698A" w:rsidRPr="00077195" w:rsidRDefault="00F2698A" w:rsidP="00F2698A">
            <w:pPr>
              <w:rPr>
                <w:rFonts w:ascii="Calibri" w:eastAsia="Times New Roman" w:hAnsi="Calibri" w:cs="Calibri"/>
                <w:color w:val="000000"/>
                <w:sz w:val="14"/>
                <w:szCs w:val="14"/>
                <w:lang w:eastAsia="en-PH"/>
              </w:rPr>
            </w:pPr>
            <w:del w:id="209"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10" w:author="Christian Viola" w:date="2024-02-19T04:01:00Z">
              <w:r w:rsidR="5A6DCFF0"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4EAAC7B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description of the proofreading request</w:t>
            </w:r>
          </w:p>
        </w:tc>
        <w:tc>
          <w:tcPr>
            <w:tcW w:w="1168" w:type="dxa"/>
            <w:noWrap/>
            <w:hideMark/>
          </w:tcPr>
          <w:p w14:paraId="08BCBD75"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4BBCDC4A"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275BD1DC"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4C9703D3" w14:textId="77777777" w:rsidTr="7F45A552">
        <w:trPr>
          <w:trHeight w:val="300"/>
        </w:trPr>
        <w:tc>
          <w:tcPr>
            <w:tcW w:w="1231" w:type="dxa"/>
            <w:noWrap/>
            <w:hideMark/>
          </w:tcPr>
          <w:p w14:paraId="640E74FB"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74D70B36"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19AAA5D1" w14:textId="4F0E5B72"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Information</w:t>
            </w:r>
          </w:p>
        </w:tc>
        <w:tc>
          <w:tcPr>
            <w:tcW w:w="1162" w:type="dxa"/>
            <w:noWrap/>
            <w:hideMark/>
          </w:tcPr>
          <w:p w14:paraId="42A7F43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information</w:t>
            </w:r>
          </w:p>
        </w:tc>
        <w:tc>
          <w:tcPr>
            <w:tcW w:w="1191" w:type="dxa"/>
            <w:noWrap/>
            <w:hideMark/>
          </w:tcPr>
          <w:p w14:paraId="405142D7" w14:textId="47042525" w:rsidR="00F2698A" w:rsidRPr="00077195" w:rsidRDefault="00F2698A" w:rsidP="00F2698A">
            <w:pPr>
              <w:rPr>
                <w:rFonts w:ascii="Calibri" w:eastAsia="Times New Roman" w:hAnsi="Calibri" w:cs="Calibri"/>
                <w:color w:val="000000"/>
                <w:sz w:val="14"/>
                <w:szCs w:val="14"/>
                <w:lang w:eastAsia="en-PH"/>
              </w:rPr>
            </w:pPr>
            <w:del w:id="211"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12" w:author="Christian Viola" w:date="2024-02-19T04:01:00Z">
              <w:r w:rsidR="25678C3B"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500)</w:t>
            </w:r>
          </w:p>
        </w:tc>
        <w:tc>
          <w:tcPr>
            <w:tcW w:w="2189" w:type="dxa"/>
            <w:noWrap/>
            <w:hideMark/>
          </w:tcPr>
          <w:p w14:paraId="087E0FE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information about proofreading request</w:t>
            </w:r>
          </w:p>
        </w:tc>
        <w:tc>
          <w:tcPr>
            <w:tcW w:w="1168" w:type="dxa"/>
            <w:noWrap/>
            <w:hideMark/>
          </w:tcPr>
          <w:p w14:paraId="67356DBB"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07BF8417"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93B2212"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379AFDAC" w14:textId="77777777" w:rsidTr="7F45A552">
        <w:trPr>
          <w:trHeight w:val="300"/>
        </w:trPr>
        <w:tc>
          <w:tcPr>
            <w:tcW w:w="1231" w:type="dxa"/>
            <w:noWrap/>
            <w:hideMark/>
          </w:tcPr>
          <w:p w14:paraId="587A9615"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496CBA12"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71DC9B10" w14:textId="78D61EE9"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AssignedPR</w:t>
            </w:r>
            <w:proofErr w:type="spellEnd"/>
          </w:p>
        </w:tc>
        <w:tc>
          <w:tcPr>
            <w:tcW w:w="1162" w:type="dxa"/>
            <w:noWrap/>
            <w:hideMark/>
          </w:tcPr>
          <w:p w14:paraId="3735A32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assigned proofreader</w:t>
            </w:r>
          </w:p>
        </w:tc>
        <w:tc>
          <w:tcPr>
            <w:tcW w:w="1191" w:type="dxa"/>
            <w:noWrap/>
            <w:hideMark/>
          </w:tcPr>
          <w:p w14:paraId="1FC20AFB" w14:textId="5CF9D038" w:rsidR="00F2698A" w:rsidRPr="00077195" w:rsidRDefault="00F2698A" w:rsidP="00F2698A">
            <w:pPr>
              <w:rPr>
                <w:rFonts w:ascii="Calibri" w:eastAsia="Times New Roman" w:hAnsi="Calibri" w:cs="Calibri"/>
                <w:color w:val="000000"/>
                <w:sz w:val="14"/>
                <w:szCs w:val="14"/>
                <w:lang w:eastAsia="en-PH"/>
              </w:rPr>
            </w:pPr>
            <w:del w:id="213"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14" w:author="Christian Viola" w:date="2024-02-19T04:01:00Z">
              <w:r w:rsidR="476CD4C0"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w:t>
            </w:r>
          </w:p>
        </w:tc>
        <w:tc>
          <w:tcPr>
            <w:tcW w:w="2189" w:type="dxa"/>
            <w:noWrap/>
            <w:hideMark/>
          </w:tcPr>
          <w:p w14:paraId="722C0EE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assigned proofreader in the proofreading request</w:t>
            </w:r>
          </w:p>
        </w:tc>
        <w:tc>
          <w:tcPr>
            <w:tcW w:w="1168" w:type="dxa"/>
            <w:noWrap/>
            <w:hideMark/>
          </w:tcPr>
          <w:p w14:paraId="1F44BE50"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2B45C96C"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2F4CFD37"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5070FEB7" w14:textId="77777777" w:rsidTr="7F45A552">
        <w:trPr>
          <w:trHeight w:val="300"/>
        </w:trPr>
        <w:tc>
          <w:tcPr>
            <w:tcW w:w="1231" w:type="dxa"/>
            <w:noWrap/>
            <w:hideMark/>
          </w:tcPr>
          <w:p w14:paraId="50028F64"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6DC0DD5C"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0D43DC5A" w14:textId="6B2B0DE4"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EndorsedBy</w:t>
            </w:r>
            <w:proofErr w:type="spellEnd"/>
          </w:p>
        </w:tc>
        <w:tc>
          <w:tcPr>
            <w:tcW w:w="1162" w:type="dxa"/>
            <w:noWrap/>
            <w:hideMark/>
          </w:tcPr>
          <w:p w14:paraId="7F69272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endorsed by</w:t>
            </w:r>
          </w:p>
        </w:tc>
        <w:tc>
          <w:tcPr>
            <w:tcW w:w="1191" w:type="dxa"/>
            <w:noWrap/>
            <w:hideMark/>
          </w:tcPr>
          <w:p w14:paraId="001122A6" w14:textId="79DF2845" w:rsidR="00F2698A" w:rsidRPr="00077195" w:rsidRDefault="00F2698A" w:rsidP="00F2698A">
            <w:pPr>
              <w:rPr>
                <w:rFonts w:ascii="Calibri" w:eastAsia="Times New Roman" w:hAnsi="Calibri" w:cs="Calibri"/>
                <w:color w:val="000000"/>
                <w:sz w:val="14"/>
                <w:szCs w:val="14"/>
                <w:lang w:eastAsia="en-PH"/>
              </w:rPr>
            </w:pPr>
            <w:del w:id="215"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16" w:author="Christian Viola" w:date="2024-02-19T04:01:00Z">
              <w:r w:rsidR="77497E2F"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w:t>
            </w:r>
          </w:p>
        </w:tc>
        <w:tc>
          <w:tcPr>
            <w:tcW w:w="2189" w:type="dxa"/>
            <w:noWrap/>
            <w:hideMark/>
          </w:tcPr>
          <w:p w14:paraId="2C6AF56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one who endorsed the project within the proofreading request</w:t>
            </w:r>
          </w:p>
        </w:tc>
        <w:tc>
          <w:tcPr>
            <w:tcW w:w="1168" w:type="dxa"/>
            <w:noWrap/>
            <w:hideMark/>
          </w:tcPr>
          <w:p w14:paraId="1E561624"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679C2563"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6C533DA6"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7BC7EA5C" w14:textId="77777777" w:rsidTr="7F45A552">
        <w:trPr>
          <w:trHeight w:val="300"/>
        </w:trPr>
        <w:tc>
          <w:tcPr>
            <w:tcW w:w="1231" w:type="dxa"/>
            <w:noWrap/>
            <w:hideMark/>
          </w:tcPr>
          <w:p w14:paraId="19E8A499"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5E246EB3"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0CFF4D90" w14:textId="1AF9043E"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DocType</w:t>
            </w:r>
            <w:proofErr w:type="spellEnd"/>
          </w:p>
        </w:tc>
        <w:tc>
          <w:tcPr>
            <w:tcW w:w="1162" w:type="dxa"/>
            <w:noWrap/>
            <w:hideMark/>
          </w:tcPr>
          <w:p w14:paraId="394F47D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document type</w:t>
            </w:r>
          </w:p>
        </w:tc>
        <w:tc>
          <w:tcPr>
            <w:tcW w:w="1191" w:type="dxa"/>
            <w:noWrap/>
            <w:hideMark/>
          </w:tcPr>
          <w:p w14:paraId="31838AE6" w14:textId="134A25AA" w:rsidR="00F2698A" w:rsidRPr="00077195" w:rsidRDefault="00F2698A" w:rsidP="00F2698A">
            <w:pPr>
              <w:rPr>
                <w:rFonts w:ascii="Calibri" w:eastAsia="Times New Roman" w:hAnsi="Calibri" w:cs="Calibri"/>
                <w:color w:val="000000"/>
                <w:sz w:val="14"/>
                <w:szCs w:val="14"/>
                <w:lang w:eastAsia="en-PH"/>
              </w:rPr>
            </w:pPr>
            <w:del w:id="217"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18" w:author="Christian Viola" w:date="2024-02-19T04:01:00Z">
              <w:r w:rsidR="19DAA5E5"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w:t>
            </w:r>
          </w:p>
        </w:tc>
        <w:tc>
          <w:tcPr>
            <w:tcW w:w="2189" w:type="dxa"/>
            <w:noWrap/>
            <w:hideMark/>
          </w:tcPr>
          <w:p w14:paraId="1E746F33" w14:textId="175364F1" w:rsidR="00F2698A" w:rsidRPr="00077195" w:rsidRDefault="0AE2B818" w:rsidP="00F2698A">
            <w:pPr>
              <w:rPr>
                <w:rFonts w:ascii="Calibri" w:eastAsia="Times New Roman" w:hAnsi="Calibri" w:cs="Calibri"/>
                <w:color w:val="000000"/>
                <w:sz w:val="14"/>
                <w:szCs w:val="14"/>
                <w:lang w:eastAsia="en-PH"/>
              </w:rPr>
            </w:pPr>
            <w:r w:rsidRPr="7F45A552">
              <w:rPr>
                <w:rFonts w:ascii="Calibri" w:eastAsia="Times New Roman" w:hAnsi="Calibri" w:cs="Calibri"/>
                <w:color w:val="000000" w:themeColor="text1"/>
                <w:sz w:val="14"/>
                <w:szCs w:val="14"/>
                <w:lang w:eastAsia="en-PH"/>
              </w:rPr>
              <w:t xml:space="preserve">The document type within the </w:t>
            </w:r>
            <w:del w:id="219" w:author="Christian Viola" w:date="2024-02-19T04:01:00Z">
              <w:r w:rsidR="00F2698A" w:rsidRPr="7F45A552" w:rsidDel="0AE2B818">
                <w:rPr>
                  <w:rFonts w:ascii="Calibri" w:eastAsia="Times New Roman" w:hAnsi="Calibri" w:cs="Calibri"/>
                  <w:color w:val="000000" w:themeColor="text1"/>
                  <w:sz w:val="14"/>
                  <w:szCs w:val="14"/>
                  <w:lang w:eastAsia="en-PH"/>
                </w:rPr>
                <w:delText>proofreading  request</w:delText>
              </w:r>
            </w:del>
            <w:ins w:id="220" w:author="Christian Viola" w:date="2024-02-19T04:01:00Z">
              <w:r w:rsidR="4ECB7E55" w:rsidRPr="7F45A552">
                <w:rPr>
                  <w:rFonts w:ascii="Calibri" w:eastAsia="Times New Roman" w:hAnsi="Calibri" w:cs="Calibri"/>
                  <w:color w:val="000000" w:themeColor="text1"/>
                  <w:sz w:val="14"/>
                  <w:szCs w:val="14"/>
                  <w:lang w:eastAsia="en-PH"/>
                </w:rPr>
                <w:t>proofreading request</w:t>
              </w:r>
            </w:ins>
          </w:p>
        </w:tc>
        <w:tc>
          <w:tcPr>
            <w:tcW w:w="1168" w:type="dxa"/>
            <w:noWrap/>
            <w:hideMark/>
          </w:tcPr>
          <w:p w14:paraId="73DAC29A"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2A688E4D"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0827D94C"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00ABF969" w14:textId="77777777" w:rsidTr="7F45A552">
        <w:trPr>
          <w:trHeight w:val="300"/>
        </w:trPr>
        <w:tc>
          <w:tcPr>
            <w:tcW w:w="1231" w:type="dxa"/>
            <w:noWrap/>
            <w:hideMark/>
          </w:tcPr>
          <w:p w14:paraId="3F76BCA4"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4281DBAF"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492FA4BD" w14:textId="36B7C15D"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RecievedBy</w:t>
            </w:r>
            <w:proofErr w:type="spellEnd"/>
          </w:p>
        </w:tc>
        <w:tc>
          <w:tcPr>
            <w:tcW w:w="1162" w:type="dxa"/>
            <w:noWrap/>
            <w:hideMark/>
          </w:tcPr>
          <w:p w14:paraId="43CFB33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Proofreading request </w:t>
            </w:r>
            <w:proofErr w:type="spellStart"/>
            <w:r w:rsidRPr="00077195">
              <w:rPr>
                <w:rFonts w:ascii="Calibri" w:eastAsia="Times New Roman" w:hAnsi="Calibri" w:cs="Calibri"/>
                <w:color w:val="000000"/>
                <w:sz w:val="14"/>
                <w:szCs w:val="14"/>
                <w:lang w:eastAsia="en-PH"/>
              </w:rPr>
              <w:t>recieved</w:t>
            </w:r>
            <w:proofErr w:type="spellEnd"/>
            <w:r w:rsidRPr="00077195">
              <w:rPr>
                <w:rFonts w:ascii="Calibri" w:eastAsia="Times New Roman" w:hAnsi="Calibri" w:cs="Calibri"/>
                <w:color w:val="000000"/>
                <w:sz w:val="14"/>
                <w:szCs w:val="14"/>
                <w:lang w:eastAsia="en-PH"/>
              </w:rPr>
              <w:t xml:space="preserve"> by</w:t>
            </w:r>
          </w:p>
        </w:tc>
        <w:tc>
          <w:tcPr>
            <w:tcW w:w="1191" w:type="dxa"/>
            <w:noWrap/>
            <w:hideMark/>
          </w:tcPr>
          <w:p w14:paraId="121BF711" w14:textId="26465089" w:rsidR="00F2698A" w:rsidRPr="00077195" w:rsidRDefault="00F2698A" w:rsidP="00F2698A">
            <w:pPr>
              <w:rPr>
                <w:rFonts w:ascii="Calibri" w:eastAsia="Times New Roman" w:hAnsi="Calibri" w:cs="Calibri"/>
                <w:color w:val="000000"/>
                <w:sz w:val="14"/>
                <w:szCs w:val="14"/>
                <w:lang w:eastAsia="en-PH"/>
              </w:rPr>
            </w:pPr>
            <w:del w:id="221"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22" w:author="Christian Viola" w:date="2024-02-19T04:01:00Z">
              <w:r w:rsidR="3CECFD5C"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w:t>
            </w:r>
          </w:p>
        </w:tc>
        <w:tc>
          <w:tcPr>
            <w:tcW w:w="2189" w:type="dxa"/>
            <w:noWrap/>
            <w:hideMark/>
          </w:tcPr>
          <w:p w14:paraId="55E1FAB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The one who </w:t>
            </w:r>
            <w:proofErr w:type="spellStart"/>
            <w:r w:rsidRPr="00077195">
              <w:rPr>
                <w:rFonts w:ascii="Calibri" w:eastAsia="Times New Roman" w:hAnsi="Calibri" w:cs="Calibri"/>
                <w:color w:val="000000"/>
                <w:sz w:val="14"/>
                <w:szCs w:val="14"/>
                <w:lang w:eastAsia="en-PH"/>
              </w:rPr>
              <w:t>recieves</w:t>
            </w:r>
            <w:proofErr w:type="spellEnd"/>
            <w:r w:rsidRPr="00077195">
              <w:rPr>
                <w:rFonts w:ascii="Calibri" w:eastAsia="Times New Roman" w:hAnsi="Calibri" w:cs="Calibri"/>
                <w:color w:val="000000"/>
                <w:sz w:val="14"/>
                <w:szCs w:val="14"/>
                <w:lang w:eastAsia="en-PH"/>
              </w:rPr>
              <w:t xml:space="preserve"> the proofreading request</w:t>
            </w:r>
          </w:p>
        </w:tc>
        <w:tc>
          <w:tcPr>
            <w:tcW w:w="1168" w:type="dxa"/>
            <w:noWrap/>
            <w:hideMark/>
          </w:tcPr>
          <w:p w14:paraId="595C8A36"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4E2F0EE3"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7E5AE910"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04E596BA" w14:textId="77777777" w:rsidTr="7F45A552">
        <w:trPr>
          <w:trHeight w:val="300"/>
        </w:trPr>
        <w:tc>
          <w:tcPr>
            <w:tcW w:w="1231" w:type="dxa"/>
            <w:noWrap/>
            <w:hideMark/>
          </w:tcPr>
          <w:p w14:paraId="608BE884"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424E5C76"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7263F2B5" w14:textId="0AD5ACAF"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ReleaseDate</w:t>
            </w:r>
            <w:proofErr w:type="spellEnd"/>
          </w:p>
        </w:tc>
        <w:tc>
          <w:tcPr>
            <w:tcW w:w="1162" w:type="dxa"/>
            <w:noWrap/>
            <w:hideMark/>
          </w:tcPr>
          <w:p w14:paraId="7F62FE7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release date</w:t>
            </w:r>
          </w:p>
        </w:tc>
        <w:tc>
          <w:tcPr>
            <w:tcW w:w="1191" w:type="dxa"/>
            <w:noWrap/>
            <w:hideMark/>
          </w:tcPr>
          <w:p w14:paraId="13CA019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47ACB5C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proofreading request's date and time of release</w:t>
            </w:r>
          </w:p>
        </w:tc>
        <w:tc>
          <w:tcPr>
            <w:tcW w:w="1168" w:type="dxa"/>
            <w:noWrap/>
            <w:hideMark/>
          </w:tcPr>
          <w:p w14:paraId="47C69A0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290F558F"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4C521B13"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16EAB781" w14:textId="77777777" w:rsidTr="7F45A552">
        <w:trPr>
          <w:trHeight w:val="300"/>
        </w:trPr>
        <w:tc>
          <w:tcPr>
            <w:tcW w:w="1231" w:type="dxa"/>
            <w:noWrap/>
            <w:hideMark/>
          </w:tcPr>
          <w:p w14:paraId="76D4037B"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0C712374"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3E968271" w14:textId="533DFF1F"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Created_at</w:t>
            </w:r>
            <w:proofErr w:type="spellEnd"/>
          </w:p>
        </w:tc>
        <w:tc>
          <w:tcPr>
            <w:tcW w:w="1162" w:type="dxa"/>
            <w:noWrap/>
            <w:hideMark/>
          </w:tcPr>
          <w:p w14:paraId="2F16ED2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created at</w:t>
            </w:r>
          </w:p>
        </w:tc>
        <w:tc>
          <w:tcPr>
            <w:tcW w:w="1191" w:type="dxa"/>
            <w:noWrap/>
            <w:hideMark/>
          </w:tcPr>
          <w:p w14:paraId="1D951C0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7C60319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proofreading request's date and time of creation</w:t>
            </w:r>
          </w:p>
        </w:tc>
        <w:tc>
          <w:tcPr>
            <w:tcW w:w="1168" w:type="dxa"/>
            <w:noWrap/>
            <w:hideMark/>
          </w:tcPr>
          <w:p w14:paraId="115B8F4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00936DFC"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32EF06F5"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6ED7F4D2" w14:textId="77777777" w:rsidTr="7F45A552">
        <w:trPr>
          <w:trHeight w:val="300"/>
        </w:trPr>
        <w:tc>
          <w:tcPr>
            <w:tcW w:w="1231" w:type="dxa"/>
            <w:noWrap/>
            <w:hideMark/>
          </w:tcPr>
          <w:p w14:paraId="458E8E51"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04FBA071"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00E2042E" w:rsidRPr="00077195">
              <w:rPr>
                <w:rFonts w:ascii="Calibri" w:eastAsia="Times New Roman" w:hAnsi="Calibri" w:cs="Calibri"/>
                <w:color w:val="000000"/>
                <w:sz w:val="14"/>
                <w:szCs w:val="14"/>
                <w:lang w:eastAsia="en-PH"/>
              </w:rPr>
              <w:t>_</w:t>
            </w:r>
          </w:p>
          <w:p w14:paraId="08F68F56" w14:textId="05D2D9D6"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Updated_at</w:t>
            </w:r>
            <w:proofErr w:type="spellEnd"/>
          </w:p>
        </w:tc>
        <w:tc>
          <w:tcPr>
            <w:tcW w:w="1162" w:type="dxa"/>
            <w:noWrap/>
            <w:hideMark/>
          </w:tcPr>
          <w:p w14:paraId="75E5803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updated at</w:t>
            </w:r>
          </w:p>
        </w:tc>
        <w:tc>
          <w:tcPr>
            <w:tcW w:w="1191" w:type="dxa"/>
            <w:noWrap/>
            <w:hideMark/>
          </w:tcPr>
          <w:p w14:paraId="007419F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0113FE4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proofreading request's date and time of update</w:t>
            </w:r>
          </w:p>
        </w:tc>
        <w:tc>
          <w:tcPr>
            <w:tcW w:w="1168" w:type="dxa"/>
            <w:noWrap/>
            <w:hideMark/>
          </w:tcPr>
          <w:p w14:paraId="770FC25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329E637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0159D89F"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0007EAD2" w14:textId="77777777" w:rsidTr="7F45A552">
        <w:trPr>
          <w:trHeight w:val="300"/>
        </w:trPr>
        <w:tc>
          <w:tcPr>
            <w:tcW w:w="1231" w:type="dxa"/>
            <w:noWrap/>
            <w:hideMark/>
          </w:tcPr>
          <w:p w14:paraId="6DD80ACF"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14238995"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Faculty_ID</w:t>
            </w:r>
            <w:proofErr w:type="spellEnd"/>
          </w:p>
        </w:tc>
        <w:tc>
          <w:tcPr>
            <w:tcW w:w="1162" w:type="dxa"/>
            <w:noWrap/>
            <w:hideMark/>
          </w:tcPr>
          <w:p w14:paraId="3261DFA3"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Faculty ID</w:t>
            </w:r>
          </w:p>
        </w:tc>
        <w:tc>
          <w:tcPr>
            <w:tcW w:w="1191" w:type="dxa"/>
            <w:noWrap/>
            <w:hideMark/>
          </w:tcPr>
          <w:p w14:paraId="6FCD472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312EB1C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faculty</w:t>
            </w:r>
          </w:p>
        </w:tc>
        <w:tc>
          <w:tcPr>
            <w:tcW w:w="1168" w:type="dxa"/>
            <w:noWrap/>
            <w:hideMark/>
          </w:tcPr>
          <w:p w14:paraId="6767E634"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17F745D7"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043F00A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6DADF85F" w14:textId="77777777" w:rsidTr="7F45A552">
        <w:trPr>
          <w:trHeight w:val="300"/>
        </w:trPr>
        <w:tc>
          <w:tcPr>
            <w:tcW w:w="1231" w:type="dxa"/>
            <w:noWrap/>
            <w:hideMark/>
          </w:tcPr>
          <w:p w14:paraId="4AC834F5"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7DA47D75"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Student_ID</w:t>
            </w:r>
            <w:proofErr w:type="spellEnd"/>
          </w:p>
        </w:tc>
        <w:tc>
          <w:tcPr>
            <w:tcW w:w="1162" w:type="dxa"/>
            <w:noWrap/>
            <w:hideMark/>
          </w:tcPr>
          <w:p w14:paraId="2A6DF2E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Student ID</w:t>
            </w:r>
          </w:p>
        </w:tc>
        <w:tc>
          <w:tcPr>
            <w:tcW w:w="1191" w:type="dxa"/>
            <w:noWrap/>
            <w:hideMark/>
          </w:tcPr>
          <w:p w14:paraId="570C7C6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150E731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Unique </w:t>
            </w:r>
            <w:proofErr w:type="spellStart"/>
            <w:r w:rsidRPr="00077195">
              <w:rPr>
                <w:rFonts w:ascii="Calibri" w:eastAsia="Times New Roman" w:hAnsi="Calibri" w:cs="Calibri"/>
                <w:color w:val="000000"/>
                <w:sz w:val="14"/>
                <w:szCs w:val="14"/>
                <w:lang w:eastAsia="en-PH"/>
              </w:rPr>
              <w:t>indentifier</w:t>
            </w:r>
            <w:proofErr w:type="spellEnd"/>
            <w:r w:rsidRPr="00077195">
              <w:rPr>
                <w:rFonts w:ascii="Calibri" w:eastAsia="Times New Roman" w:hAnsi="Calibri" w:cs="Calibri"/>
                <w:color w:val="000000"/>
                <w:sz w:val="14"/>
                <w:szCs w:val="14"/>
                <w:lang w:eastAsia="en-PH"/>
              </w:rPr>
              <w:t xml:space="preserve"> for each student group</w:t>
            </w:r>
          </w:p>
        </w:tc>
        <w:tc>
          <w:tcPr>
            <w:tcW w:w="1168" w:type="dxa"/>
            <w:noWrap/>
            <w:hideMark/>
          </w:tcPr>
          <w:p w14:paraId="6662C94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76D03C9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2DB0AB72"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793D2227" w14:textId="77777777" w:rsidTr="7F45A552">
        <w:trPr>
          <w:trHeight w:val="300"/>
        </w:trPr>
        <w:tc>
          <w:tcPr>
            <w:tcW w:w="1231" w:type="dxa"/>
            <w:noWrap/>
            <w:hideMark/>
          </w:tcPr>
          <w:p w14:paraId="461E4B0C"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1331F2FD"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Project_ID</w:t>
            </w:r>
            <w:proofErr w:type="spellEnd"/>
          </w:p>
        </w:tc>
        <w:tc>
          <w:tcPr>
            <w:tcW w:w="1162" w:type="dxa"/>
            <w:noWrap/>
            <w:hideMark/>
          </w:tcPr>
          <w:p w14:paraId="7E438F6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Project ID</w:t>
            </w:r>
          </w:p>
        </w:tc>
        <w:tc>
          <w:tcPr>
            <w:tcW w:w="1191" w:type="dxa"/>
            <w:noWrap/>
            <w:hideMark/>
          </w:tcPr>
          <w:p w14:paraId="00E144C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5D1932F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project</w:t>
            </w:r>
          </w:p>
        </w:tc>
        <w:tc>
          <w:tcPr>
            <w:tcW w:w="1168" w:type="dxa"/>
            <w:noWrap/>
            <w:hideMark/>
          </w:tcPr>
          <w:p w14:paraId="2AC59E1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7A4F255B"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49591310"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44C24F5A" w14:textId="77777777" w:rsidTr="7F45A552">
        <w:trPr>
          <w:trHeight w:val="300"/>
        </w:trPr>
        <w:tc>
          <w:tcPr>
            <w:tcW w:w="1231" w:type="dxa"/>
            <w:noWrap/>
            <w:hideMark/>
          </w:tcPr>
          <w:p w14:paraId="39542E1A"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6D795FB4" w14:textId="77777777" w:rsidR="00F2698A" w:rsidRPr="00077195" w:rsidRDefault="00F2698A" w:rsidP="00F2698A">
            <w:pPr>
              <w:rPr>
                <w:rFonts w:ascii="Times New Roman" w:eastAsia="Times New Roman" w:hAnsi="Times New Roman" w:cs="Times New Roman"/>
                <w:sz w:val="14"/>
                <w:szCs w:val="14"/>
                <w:lang w:eastAsia="en-PH"/>
              </w:rPr>
            </w:pPr>
          </w:p>
        </w:tc>
        <w:tc>
          <w:tcPr>
            <w:tcW w:w="1162" w:type="dxa"/>
            <w:noWrap/>
            <w:hideMark/>
          </w:tcPr>
          <w:p w14:paraId="6459686F" w14:textId="77777777" w:rsidR="00F2698A" w:rsidRPr="00077195" w:rsidRDefault="00F2698A" w:rsidP="00F2698A">
            <w:pPr>
              <w:rPr>
                <w:rFonts w:ascii="Times New Roman" w:eastAsia="Times New Roman" w:hAnsi="Times New Roman" w:cs="Times New Roman"/>
                <w:sz w:val="14"/>
                <w:szCs w:val="14"/>
                <w:lang w:eastAsia="en-PH"/>
              </w:rPr>
            </w:pPr>
          </w:p>
        </w:tc>
        <w:tc>
          <w:tcPr>
            <w:tcW w:w="1191" w:type="dxa"/>
            <w:noWrap/>
            <w:hideMark/>
          </w:tcPr>
          <w:p w14:paraId="550867D4" w14:textId="77777777" w:rsidR="00F2698A" w:rsidRPr="00077195" w:rsidRDefault="00F2698A" w:rsidP="00F2698A">
            <w:pPr>
              <w:rPr>
                <w:rFonts w:ascii="Times New Roman" w:eastAsia="Times New Roman" w:hAnsi="Times New Roman" w:cs="Times New Roman"/>
                <w:sz w:val="14"/>
                <w:szCs w:val="14"/>
                <w:lang w:eastAsia="en-PH"/>
              </w:rPr>
            </w:pPr>
          </w:p>
        </w:tc>
        <w:tc>
          <w:tcPr>
            <w:tcW w:w="2189" w:type="dxa"/>
            <w:noWrap/>
            <w:hideMark/>
          </w:tcPr>
          <w:p w14:paraId="3E84135F" w14:textId="77777777" w:rsidR="00F2698A" w:rsidRPr="00077195" w:rsidRDefault="00F2698A" w:rsidP="00F2698A">
            <w:pPr>
              <w:rPr>
                <w:rFonts w:ascii="Times New Roman" w:eastAsia="Times New Roman" w:hAnsi="Times New Roman" w:cs="Times New Roman"/>
                <w:sz w:val="14"/>
                <w:szCs w:val="14"/>
                <w:lang w:eastAsia="en-PH"/>
              </w:rPr>
            </w:pPr>
          </w:p>
        </w:tc>
        <w:tc>
          <w:tcPr>
            <w:tcW w:w="1168" w:type="dxa"/>
            <w:noWrap/>
            <w:hideMark/>
          </w:tcPr>
          <w:p w14:paraId="6BE7F7CE" w14:textId="77777777" w:rsidR="00F2698A" w:rsidRPr="00077195" w:rsidRDefault="00F2698A" w:rsidP="00F2698A">
            <w:pPr>
              <w:rPr>
                <w:rFonts w:ascii="Times New Roman" w:eastAsia="Times New Roman" w:hAnsi="Times New Roman" w:cs="Times New Roman"/>
                <w:sz w:val="14"/>
                <w:szCs w:val="14"/>
                <w:lang w:eastAsia="en-PH"/>
              </w:rPr>
            </w:pPr>
          </w:p>
        </w:tc>
        <w:tc>
          <w:tcPr>
            <w:tcW w:w="807" w:type="dxa"/>
            <w:noWrap/>
            <w:hideMark/>
          </w:tcPr>
          <w:p w14:paraId="3D1A80F0" w14:textId="77777777" w:rsidR="00F2698A" w:rsidRPr="00077195" w:rsidRDefault="00F2698A" w:rsidP="00BE7B89">
            <w:pPr>
              <w:jc w:val="center"/>
              <w:rPr>
                <w:rFonts w:ascii="Times New Roman" w:eastAsia="Times New Roman" w:hAnsi="Times New Roman" w:cs="Times New Roman"/>
                <w:sz w:val="14"/>
                <w:szCs w:val="14"/>
                <w:lang w:eastAsia="en-PH"/>
              </w:rPr>
            </w:pPr>
          </w:p>
        </w:tc>
        <w:tc>
          <w:tcPr>
            <w:tcW w:w="419" w:type="dxa"/>
            <w:noWrap/>
            <w:hideMark/>
          </w:tcPr>
          <w:p w14:paraId="3CD14EA1" w14:textId="77777777" w:rsidR="00F2698A" w:rsidRPr="00077195" w:rsidRDefault="00F2698A" w:rsidP="00BE7B89">
            <w:pPr>
              <w:jc w:val="center"/>
              <w:rPr>
                <w:rFonts w:ascii="Times New Roman" w:eastAsia="Times New Roman" w:hAnsi="Times New Roman" w:cs="Times New Roman"/>
                <w:sz w:val="14"/>
                <w:szCs w:val="14"/>
                <w:lang w:eastAsia="en-PH"/>
              </w:rPr>
            </w:pPr>
          </w:p>
        </w:tc>
      </w:tr>
      <w:tr w:rsidR="00AF65F5" w:rsidRPr="00077195" w14:paraId="1EF28E08" w14:textId="77777777" w:rsidTr="7F45A552">
        <w:trPr>
          <w:trHeight w:val="300"/>
        </w:trPr>
        <w:tc>
          <w:tcPr>
            <w:tcW w:w="1231" w:type="dxa"/>
            <w:noWrap/>
            <w:hideMark/>
          </w:tcPr>
          <w:p w14:paraId="6D6B19DE" w14:textId="6DCB64C9"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Proofreading_</w:t>
            </w:r>
          </w:p>
        </w:tc>
        <w:tc>
          <w:tcPr>
            <w:tcW w:w="1893" w:type="dxa"/>
            <w:noWrap/>
            <w:hideMark/>
          </w:tcPr>
          <w:p w14:paraId="68D84FC4"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40CC4240" w14:textId="4446BD48"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StatusID</w:t>
            </w:r>
            <w:proofErr w:type="spellEnd"/>
          </w:p>
        </w:tc>
        <w:tc>
          <w:tcPr>
            <w:tcW w:w="1162" w:type="dxa"/>
            <w:noWrap/>
            <w:hideMark/>
          </w:tcPr>
          <w:p w14:paraId="77165A9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status ID</w:t>
            </w:r>
          </w:p>
        </w:tc>
        <w:tc>
          <w:tcPr>
            <w:tcW w:w="1191" w:type="dxa"/>
            <w:noWrap/>
            <w:hideMark/>
          </w:tcPr>
          <w:p w14:paraId="2F9EBF7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78249D2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proofreading request status</w:t>
            </w:r>
          </w:p>
        </w:tc>
        <w:tc>
          <w:tcPr>
            <w:tcW w:w="1168" w:type="dxa"/>
            <w:noWrap/>
            <w:hideMark/>
          </w:tcPr>
          <w:p w14:paraId="2FAD1E2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1F6BBC3B"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0320DE08"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w:t>
            </w:r>
          </w:p>
        </w:tc>
      </w:tr>
      <w:tr w:rsidR="00AF65F5" w:rsidRPr="00077195" w14:paraId="0A4D0262" w14:textId="77777777" w:rsidTr="7F45A552">
        <w:trPr>
          <w:trHeight w:val="300"/>
        </w:trPr>
        <w:tc>
          <w:tcPr>
            <w:tcW w:w="1231" w:type="dxa"/>
            <w:noWrap/>
            <w:hideMark/>
          </w:tcPr>
          <w:p w14:paraId="5A3F9A6E" w14:textId="2EE67612" w:rsidR="00F2698A" w:rsidRPr="00077195" w:rsidRDefault="00971989"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Request_Status</w:t>
            </w:r>
            <w:proofErr w:type="spellEnd"/>
          </w:p>
        </w:tc>
        <w:tc>
          <w:tcPr>
            <w:tcW w:w="1893" w:type="dxa"/>
            <w:noWrap/>
            <w:hideMark/>
          </w:tcPr>
          <w:p w14:paraId="3C84E489"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5514506A" w14:textId="42C28C15"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ID</w:t>
            </w:r>
          </w:p>
        </w:tc>
        <w:tc>
          <w:tcPr>
            <w:tcW w:w="1162" w:type="dxa"/>
            <w:noWrap/>
            <w:hideMark/>
          </w:tcPr>
          <w:p w14:paraId="075DE64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ID</w:t>
            </w:r>
          </w:p>
        </w:tc>
        <w:tc>
          <w:tcPr>
            <w:tcW w:w="1191" w:type="dxa"/>
            <w:noWrap/>
            <w:hideMark/>
          </w:tcPr>
          <w:p w14:paraId="3857D74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1CE9D1ED"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proofreading request</w:t>
            </w:r>
          </w:p>
        </w:tc>
        <w:tc>
          <w:tcPr>
            <w:tcW w:w="1168" w:type="dxa"/>
            <w:noWrap/>
            <w:hideMark/>
          </w:tcPr>
          <w:p w14:paraId="5127277F"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66230807"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68F7ED07"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5C672A8B" w14:textId="77777777" w:rsidTr="7F45A552">
        <w:trPr>
          <w:trHeight w:val="300"/>
        </w:trPr>
        <w:tc>
          <w:tcPr>
            <w:tcW w:w="1231" w:type="dxa"/>
            <w:noWrap/>
            <w:hideMark/>
          </w:tcPr>
          <w:p w14:paraId="47611F1A"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73F2F671"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status_name</w:t>
            </w:r>
            <w:proofErr w:type="spellEnd"/>
          </w:p>
        </w:tc>
        <w:tc>
          <w:tcPr>
            <w:tcW w:w="1162" w:type="dxa"/>
            <w:noWrap/>
            <w:hideMark/>
          </w:tcPr>
          <w:p w14:paraId="4AE550A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Status name</w:t>
            </w:r>
          </w:p>
        </w:tc>
        <w:tc>
          <w:tcPr>
            <w:tcW w:w="1191" w:type="dxa"/>
            <w:noWrap/>
            <w:hideMark/>
          </w:tcPr>
          <w:p w14:paraId="5A52E277" w14:textId="31B76004" w:rsidR="00F2698A" w:rsidRPr="00077195" w:rsidRDefault="00F2698A" w:rsidP="00F2698A">
            <w:pPr>
              <w:rPr>
                <w:rFonts w:ascii="Calibri" w:eastAsia="Times New Roman" w:hAnsi="Calibri" w:cs="Calibri"/>
                <w:color w:val="000000"/>
                <w:sz w:val="14"/>
                <w:szCs w:val="14"/>
                <w:lang w:eastAsia="en-PH"/>
              </w:rPr>
            </w:pPr>
            <w:del w:id="223"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24" w:author="Christian Viola" w:date="2024-02-19T04:01:00Z">
              <w:r w:rsidR="236C0434"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38C6CEFD" w14:textId="5D9D79DF" w:rsidR="00F2698A" w:rsidRPr="00077195" w:rsidRDefault="0AE2B818" w:rsidP="00F2698A">
            <w:pPr>
              <w:rPr>
                <w:rFonts w:ascii="Calibri" w:eastAsia="Times New Roman" w:hAnsi="Calibri" w:cs="Calibri"/>
                <w:color w:val="000000"/>
                <w:sz w:val="14"/>
                <w:szCs w:val="14"/>
                <w:lang w:eastAsia="en-PH"/>
              </w:rPr>
            </w:pPr>
            <w:r w:rsidRPr="7F45A552">
              <w:rPr>
                <w:rFonts w:ascii="Calibri" w:eastAsia="Times New Roman" w:hAnsi="Calibri" w:cs="Calibri"/>
                <w:color w:val="000000" w:themeColor="text1"/>
                <w:sz w:val="14"/>
                <w:szCs w:val="14"/>
                <w:lang w:eastAsia="en-PH"/>
              </w:rPr>
              <w:t xml:space="preserve">The name of the </w:t>
            </w:r>
            <w:del w:id="225" w:author="Christian Viola" w:date="2024-02-19T04:04:00Z">
              <w:r w:rsidR="00F2698A" w:rsidRPr="7F45A552" w:rsidDel="0AE2B818">
                <w:rPr>
                  <w:rFonts w:ascii="Calibri" w:eastAsia="Times New Roman" w:hAnsi="Calibri" w:cs="Calibri"/>
                  <w:color w:val="000000" w:themeColor="text1"/>
                  <w:sz w:val="14"/>
                  <w:szCs w:val="14"/>
                  <w:lang w:eastAsia="en-PH"/>
                </w:rPr>
                <w:delText>current status</w:delText>
              </w:r>
            </w:del>
            <w:ins w:id="226" w:author="Christian Viola" w:date="2024-02-19T04:04:00Z">
              <w:r w:rsidR="4A693B0C" w:rsidRPr="7F45A552">
                <w:rPr>
                  <w:rFonts w:ascii="Calibri" w:eastAsia="Times New Roman" w:hAnsi="Calibri" w:cs="Calibri"/>
                  <w:color w:val="000000" w:themeColor="text1"/>
                  <w:sz w:val="14"/>
                  <w:szCs w:val="14"/>
                  <w:lang w:eastAsia="en-PH"/>
                </w:rPr>
                <w:t>status</w:t>
              </w:r>
            </w:ins>
            <w:r w:rsidRPr="7F45A552">
              <w:rPr>
                <w:rFonts w:ascii="Calibri" w:eastAsia="Times New Roman" w:hAnsi="Calibri" w:cs="Calibri"/>
                <w:color w:val="000000" w:themeColor="text1"/>
                <w:sz w:val="14"/>
                <w:szCs w:val="14"/>
                <w:lang w:eastAsia="en-PH"/>
              </w:rPr>
              <w:t xml:space="preserve"> of the proofreading request</w:t>
            </w:r>
          </w:p>
        </w:tc>
        <w:tc>
          <w:tcPr>
            <w:tcW w:w="1168" w:type="dxa"/>
            <w:noWrap/>
            <w:hideMark/>
          </w:tcPr>
          <w:p w14:paraId="3DFF9EFF"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1283635F"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587F8F8"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31D309EA" w14:textId="77777777" w:rsidTr="7F45A552">
        <w:trPr>
          <w:trHeight w:val="300"/>
        </w:trPr>
        <w:tc>
          <w:tcPr>
            <w:tcW w:w="1231" w:type="dxa"/>
            <w:noWrap/>
            <w:hideMark/>
          </w:tcPr>
          <w:p w14:paraId="7CD7F846"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045C9736"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created_at</w:t>
            </w:r>
            <w:proofErr w:type="spellEnd"/>
          </w:p>
        </w:tc>
        <w:tc>
          <w:tcPr>
            <w:tcW w:w="1162" w:type="dxa"/>
            <w:noWrap/>
            <w:hideMark/>
          </w:tcPr>
          <w:p w14:paraId="6F2196C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Created at</w:t>
            </w:r>
          </w:p>
        </w:tc>
        <w:tc>
          <w:tcPr>
            <w:tcW w:w="1191" w:type="dxa"/>
            <w:noWrap/>
            <w:hideMark/>
          </w:tcPr>
          <w:p w14:paraId="76A352C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72AB4C2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proofreading request status' date and time of creation</w:t>
            </w:r>
          </w:p>
        </w:tc>
        <w:tc>
          <w:tcPr>
            <w:tcW w:w="1168" w:type="dxa"/>
            <w:noWrap/>
            <w:hideMark/>
          </w:tcPr>
          <w:p w14:paraId="3096108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0804A4BF"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3530F27A"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6324A66E" w14:textId="77777777" w:rsidTr="7F45A552">
        <w:trPr>
          <w:trHeight w:val="300"/>
        </w:trPr>
        <w:tc>
          <w:tcPr>
            <w:tcW w:w="1231" w:type="dxa"/>
            <w:noWrap/>
            <w:hideMark/>
          </w:tcPr>
          <w:p w14:paraId="08301673"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37D9F559"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updated_at</w:t>
            </w:r>
            <w:proofErr w:type="spellEnd"/>
          </w:p>
        </w:tc>
        <w:tc>
          <w:tcPr>
            <w:tcW w:w="1162" w:type="dxa"/>
            <w:noWrap/>
            <w:hideMark/>
          </w:tcPr>
          <w:p w14:paraId="3FA61A5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Updated at</w:t>
            </w:r>
          </w:p>
        </w:tc>
        <w:tc>
          <w:tcPr>
            <w:tcW w:w="1191" w:type="dxa"/>
            <w:noWrap/>
            <w:hideMark/>
          </w:tcPr>
          <w:p w14:paraId="624C7E1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2B8E7BC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proofreading request status' date and time of update</w:t>
            </w:r>
          </w:p>
        </w:tc>
        <w:tc>
          <w:tcPr>
            <w:tcW w:w="1168" w:type="dxa"/>
            <w:noWrap/>
            <w:hideMark/>
          </w:tcPr>
          <w:p w14:paraId="142F039E"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6AAA9013"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2C661447"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31F30262" w14:textId="77777777" w:rsidTr="7F45A552">
        <w:trPr>
          <w:trHeight w:val="300"/>
        </w:trPr>
        <w:tc>
          <w:tcPr>
            <w:tcW w:w="1231" w:type="dxa"/>
            <w:noWrap/>
            <w:hideMark/>
          </w:tcPr>
          <w:p w14:paraId="1011C479"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14AB08C3" w14:textId="77777777" w:rsidR="00F2698A" w:rsidRPr="00077195" w:rsidRDefault="00F2698A" w:rsidP="00F2698A">
            <w:pPr>
              <w:rPr>
                <w:rFonts w:ascii="Times New Roman" w:eastAsia="Times New Roman" w:hAnsi="Times New Roman" w:cs="Times New Roman"/>
                <w:sz w:val="14"/>
                <w:szCs w:val="14"/>
                <w:lang w:eastAsia="en-PH"/>
              </w:rPr>
            </w:pPr>
          </w:p>
        </w:tc>
        <w:tc>
          <w:tcPr>
            <w:tcW w:w="1162" w:type="dxa"/>
            <w:noWrap/>
            <w:hideMark/>
          </w:tcPr>
          <w:p w14:paraId="007BDA2A" w14:textId="77777777" w:rsidR="00F2698A" w:rsidRPr="00077195" w:rsidRDefault="00F2698A" w:rsidP="00F2698A">
            <w:pPr>
              <w:rPr>
                <w:rFonts w:ascii="Times New Roman" w:eastAsia="Times New Roman" w:hAnsi="Times New Roman" w:cs="Times New Roman"/>
                <w:sz w:val="14"/>
                <w:szCs w:val="14"/>
                <w:lang w:eastAsia="en-PH"/>
              </w:rPr>
            </w:pPr>
          </w:p>
        </w:tc>
        <w:tc>
          <w:tcPr>
            <w:tcW w:w="1191" w:type="dxa"/>
            <w:noWrap/>
            <w:hideMark/>
          </w:tcPr>
          <w:p w14:paraId="2A6D2F03" w14:textId="77777777" w:rsidR="00F2698A" w:rsidRPr="00077195" w:rsidRDefault="00F2698A" w:rsidP="00F2698A">
            <w:pPr>
              <w:rPr>
                <w:rFonts w:ascii="Times New Roman" w:eastAsia="Times New Roman" w:hAnsi="Times New Roman" w:cs="Times New Roman"/>
                <w:sz w:val="14"/>
                <w:szCs w:val="14"/>
                <w:lang w:eastAsia="en-PH"/>
              </w:rPr>
            </w:pPr>
          </w:p>
        </w:tc>
        <w:tc>
          <w:tcPr>
            <w:tcW w:w="2189" w:type="dxa"/>
            <w:noWrap/>
            <w:hideMark/>
          </w:tcPr>
          <w:p w14:paraId="39B150F2" w14:textId="77777777" w:rsidR="00F2698A" w:rsidRPr="00077195" w:rsidRDefault="00F2698A" w:rsidP="00F2698A">
            <w:pPr>
              <w:rPr>
                <w:rFonts w:ascii="Times New Roman" w:eastAsia="Times New Roman" w:hAnsi="Times New Roman" w:cs="Times New Roman"/>
                <w:sz w:val="14"/>
                <w:szCs w:val="14"/>
                <w:lang w:eastAsia="en-PH"/>
              </w:rPr>
            </w:pPr>
          </w:p>
        </w:tc>
        <w:tc>
          <w:tcPr>
            <w:tcW w:w="1168" w:type="dxa"/>
            <w:noWrap/>
            <w:hideMark/>
          </w:tcPr>
          <w:p w14:paraId="627B247F" w14:textId="77777777" w:rsidR="00F2698A" w:rsidRPr="00077195" w:rsidRDefault="00F2698A" w:rsidP="00F2698A">
            <w:pPr>
              <w:rPr>
                <w:rFonts w:ascii="Times New Roman" w:eastAsia="Times New Roman" w:hAnsi="Times New Roman" w:cs="Times New Roman"/>
                <w:sz w:val="14"/>
                <w:szCs w:val="14"/>
                <w:lang w:eastAsia="en-PH"/>
              </w:rPr>
            </w:pPr>
          </w:p>
        </w:tc>
        <w:tc>
          <w:tcPr>
            <w:tcW w:w="807" w:type="dxa"/>
            <w:noWrap/>
            <w:hideMark/>
          </w:tcPr>
          <w:p w14:paraId="293416B9" w14:textId="77777777" w:rsidR="00F2698A" w:rsidRPr="00077195" w:rsidRDefault="00F2698A" w:rsidP="00BE7B89">
            <w:pPr>
              <w:jc w:val="center"/>
              <w:rPr>
                <w:rFonts w:ascii="Times New Roman" w:eastAsia="Times New Roman" w:hAnsi="Times New Roman" w:cs="Times New Roman"/>
                <w:sz w:val="14"/>
                <w:szCs w:val="14"/>
                <w:lang w:eastAsia="en-PH"/>
              </w:rPr>
            </w:pPr>
          </w:p>
        </w:tc>
        <w:tc>
          <w:tcPr>
            <w:tcW w:w="419" w:type="dxa"/>
            <w:noWrap/>
            <w:hideMark/>
          </w:tcPr>
          <w:p w14:paraId="4E5870FA" w14:textId="77777777" w:rsidR="00F2698A" w:rsidRPr="00077195" w:rsidRDefault="00F2698A" w:rsidP="00BE7B89">
            <w:pPr>
              <w:jc w:val="center"/>
              <w:rPr>
                <w:rFonts w:ascii="Times New Roman" w:eastAsia="Times New Roman" w:hAnsi="Times New Roman" w:cs="Times New Roman"/>
                <w:sz w:val="14"/>
                <w:szCs w:val="14"/>
                <w:lang w:eastAsia="en-PH"/>
              </w:rPr>
            </w:pPr>
          </w:p>
        </w:tc>
      </w:tr>
      <w:tr w:rsidR="00AF65F5" w:rsidRPr="00077195" w14:paraId="23BAE0CD" w14:textId="77777777" w:rsidTr="7F45A552">
        <w:trPr>
          <w:trHeight w:val="300"/>
        </w:trPr>
        <w:tc>
          <w:tcPr>
            <w:tcW w:w="1231" w:type="dxa"/>
            <w:noWrap/>
            <w:hideMark/>
          </w:tcPr>
          <w:p w14:paraId="52AF4217"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Notification</w:t>
            </w:r>
          </w:p>
        </w:tc>
        <w:tc>
          <w:tcPr>
            <w:tcW w:w="1893" w:type="dxa"/>
            <w:noWrap/>
            <w:hideMark/>
          </w:tcPr>
          <w:p w14:paraId="28875A0D"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Notification_ID</w:t>
            </w:r>
            <w:proofErr w:type="spellEnd"/>
          </w:p>
        </w:tc>
        <w:tc>
          <w:tcPr>
            <w:tcW w:w="1162" w:type="dxa"/>
            <w:noWrap/>
            <w:hideMark/>
          </w:tcPr>
          <w:p w14:paraId="6B967B9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Notification ID</w:t>
            </w:r>
          </w:p>
        </w:tc>
        <w:tc>
          <w:tcPr>
            <w:tcW w:w="1191" w:type="dxa"/>
            <w:noWrap/>
            <w:hideMark/>
          </w:tcPr>
          <w:p w14:paraId="070F312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6CDDB07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notification</w:t>
            </w:r>
          </w:p>
        </w:tc>
        <w:tc>
          <w:tcPr>
            <w:tcW w:w="1168" w:type="dxa"/>
            <w:noWrap/>
            <w:hideMark/>
          </w:tcPr>
          <w:p w14:paraId="0FC76C0C"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7088BF6E"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4924CC35"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PK</w:t>
            </w:r>
          </w:p>
        </w:tc>
      </w:tr>
      <w:tr w:rsidR="00AF65F5" w:rsidRPr="00077195" w14:paraId="0CB761BF" w14:textId="77777777" w:rsidTr="7F45A552">
        <w:trPr>
          <w:trHeight w:val="300"/>
        </w:trPr>
        <w:tc>
          <w:tcPr>
            <w:tcW w:w="1231" w:type="dxa"/>
            <w:noWrap/>
            <w:hideMark/>
          </w:tcPr>
          <w:p w14:paraId="534EE041"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13FDF7E8"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Notification_Title</w:t>
            </w:r>
            <w:proofErr w:type="spellEnd"/>
          </w:p>
        </w:tc>
        <w:tc>
          <w:tcPr>
            <w:tcW w:w="1162" w:type="dxa"/>
            <w:noWrap/>
            <w:hideMark/>
          </w:tcPr>
          <w:p w14:paraId="111C2E0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Notification title</w:t>
            </w:r>
          </w:p>
        </w:tc>
        <w:tc>
          <w:tcPr>
            <w:tcW w:w="1191" w:type="dxa"/>
            <w:noWrap/>
            <w:hideMark/>
          </w:tcPr>
          <w:p w14:paraId="011EF64D" w14:textId="1DECC2EA" w:rsidR="00F2698A" w:rsidRPr="00077195" w:rsidRDefault="00F2698A" w:rsidP="00F2698A">
            <w:pPr>
              <w:rPr>
                <w:rFonts w:ascii="Calibri" w:eastAsia="Times New Roman" w:hAnsi="Calibri" w:cs="Calibri"/>
                <w:color w:val="000000"/>
                <w:sz w:val="14"/>
                <w:szCs w:val="14"/>
                <w:lang w:eastAsia="en-PH"/>
              </w:rPr>
            </w:pPr>
            <w:del w:id="227" w:author="Christian Viola" w:date="2024-02-19T04:01:00Z">
              <w:r w:rsidRPr="7F45A552" w:rsidDel="0AE2B818">
                <w:rPr>
                  <w:rFonts w:ascii="Calibri" w:eastAsia="Times New Roman" w:hAnsi="Calibri" w:cs="Calibri"/>
                  <w:color w:val="000000" w:themeColor="text1"/>
                  <w:sz w:val="14"/>
                  <w:szCs w:val="14"/>
                  <w:lang w:eastAsia="en-PH"/>
                </w:rPr>
                <w:delText>VARCHAR(</w:delText>
              </w:r>
            </w:del>
            <w:ins w:id="228" w:author="Christian Viola" w:date="2024-02-19T04:01:00Z">
              <w:r w:rsidR="698C3677"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50)</w:t>
            </w:r>
          </w:p>
        </w:tc>
        <w:tc>
          <w:tcPr>
            <w:tcW w:w="2189" w:type="dxa"/>
            <w:noWrap/>
            <w:hideMark/>
          </w:tcPr>
          <w:p w14:paraId="1BDB9216"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title within the notification</w:t>
            </w:r>
          </w:p>
        </w:tc>
        <w:tc>
          <w:tcPr>
            <w:tcW w:w="1168" w:type="dxa"/>
            <w:noWrap/>
            <w:hideMark/>
          </w:tcPr>
          <w:p w14:paraId="51800C9E"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3870D856"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C282F9C"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19FF1841" w14:textId="77777777" w:rsidTr="7F45A552">
        <w:trPr>
          <w:trHeight w:val="300"/>
        </w:trPr>
        <w:tc>
          <w:tcPr>
            <w:tcW w:w="1231" w:type="dxa"/>
            <w:noWrap/>
            <w:hideMark/>
          </w:tcPr>
          <w:p w14:paraId="722D8957"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57FACE35"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Notification_Content</w:t>
            </w:r>
            <w:proofErr w:type="spellEnd"/>
          </w:p>
        </w:tc>
        <w:tc>
          <w:tcPr>
            <w:tcW w:w="1162" w:type="dxa"/>
            <w:noWrap/>
            <w:hideMark/>
          </w:tcPr>
          <w:p w14:paraId="4BC5ADF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Notification content</w:t>
            </w:r>
          </w:p>
        </w:tc>
        <w:tc>
          <w:tcPr>
            <w:tcW w:w="1191" w:type="dxa"/>
            <w:noWrap/>
            <w:hideMark/>
          </w:tcPr>
          <w:p w14:paraId="79B05125" w14:textId="1A7475CE" w:rsidR="00F2698A" w:rsidRPr="00077195" w:rsidRDefault="00F2698A" w:rsidP="00F2698A">
            <w:pPr>
              <w:rPr>
                <w:rFonts w:ascii="Calibri" w:eastAsia="Times New Roman" w:hAnsi="Calibri" w:cs="Calibri"/>
                <w:color w:val="000000"/>
                <w:sz w:val="14"/>
                <w:szCs w:val="14"/>
                <w:lang w:eastAsia="en-PH"/>
              </w:rPr>
            </w:pPr>
            <w:del w:id="229" w:author="Christian Viola" w:date="2024-02-19T04:00:00Z">
              <w:r w:rsidRPr="7F45A552" w:rsidDel="0AE2B818">
                <w:rPr>
                  <w:rFonts w:ascii="Calibri" w:eastAsia="Times New Roman" w:hAnsi="Calibri" w:cs="Calibri"/>
                  <w:color w:val="000000" w:themeColor="text1"/>
                  <w:sz w:val="14"/>
                  <w:szCs w:val="14"/>
                  <w:lang w:eastAsia="en-PH"/>
                </w:rPr>
                <w:delText>VARCHAR(</w:delText>
              </w:r>
            </w:del>
            <w:ins w:id="230" w:author="Christian Viola" w:date="2024-02-19T04:00:00Z">
              <w:r w:rsidR="0638F8CB" w:rsidRPr="7F45A552">
                <w:rPr>
                  <w:rFonts w:ascii="Calibri" w:eastAsia="Times New Roman" w:hAnsi="Calibri" w:cs="Calibri"/>
                  <w:color w:val="000000" w:themeColor="text1"/>
                  <w:sz w:val="14"/>
                  <w:szCs w:val="14"/>
                  <w:lang w:eastAsia="en-PH"/>
                </w:rPr>
                <w:t>VARCHAR (</w:t>
              </w:r>
            </w:ins>
            <w:r w:rsidR="0AE2B818" w:rsidRPr="7F45A552">
              <w:rPr>
                <w:rFonts w:ascii="Calibri" w:eastAsia="Times New Roman" w:hAnsi="Calibri" w:cs="Calibri"/>
                <w:color w:val="000000" w:themeColor="text1"/>
                <w:sz w:val="14"/>
                <w:szCs w:val="14"/>
                <w:lang w:eastAsia="en-PH"/>
              </w:rPr>
              <w:t>255)</w:t>
            </w:r>
          </w:p>
        </w:tc>
        <w:tc>
          <w:tcPr>
            <w:tcW w:w="2189" w:type="dxa"/>
            <w:noWrap/>
            <w:hideMark/>
          </w:tcPr>
          <w:p w14:paraId="7C25E5E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content within the notification</w:t>
            </w:r>
          </w:p>
        </w:tc>
        <w:tc>
          <w:tcPr>
            <w:tcW w:w="1168" w:type="dxa"/>
            <w:noWrap/>
            <w:hideMark/>
          </w:tcPr>
          <w:p w14:paraId="54F20405" w14:textId="77777777" w:rsidR="00F2698A" w:rsidRPr="00077195" w:rsidRDefault="00F2698A" w:rsidP="00F2698A">
            <w:pPr>
              <w:rPr>
                <w:rFonts w:ascii="Calibri" w:eastAsia="Times New Roman" w:hAnsi="Calibri" w:cs="Calibri"/>
                <w:color w:val="444444"/>
                <w:sz w:val="14"/>
                <w:szCs w:val="14"/>
                <w:lang w:eastAsia="en-PH"/>
              </w:rPr>
            </w:pPr>
            <w:r w:rsidRPr="00077195">
              <w:rPr>
                <w:rFonts w:ascii="Calibri" w:eastAsia="Times New Roman" w:hAnsi="Calibri" w:cs="Calibri"/>
                <w:color w:val="444444"/>
                <w:sz w:val="14"/>
                <w:szCs w:val="14"/>
                <w:lang w:eastAsia="en-PH"/>
              </w:rPr>
              <w:t>XXXXXXXXXX...</w:t>
            </w:r>
          </w:p>
        </w:tc>
        <w:tc>
          <w:tcPr>
            <w:tcW w:w="807" w:type="dxa"/>
            <w:noWrap/>
            <w:hideMark/>
          </w:tcPr>
          <w:p w14:paraId="63910EB4"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4EEDF5E4"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2375DEA6" w14:textId="77777777" w:rsidTr="7F45A552">
        <w:trPr>
          <w:trHeight w:val="300"/>
        </w:trPr>
        <w:tc>
          <w:tcPr>
            <w:tcW w:w="1231" w:type="dxa"/>
            <w:noWrap/>
            <w:hideMark/>
          </w:tcPr>
          <w:p w14:paraId="6A5222B8"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6C0AD405"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Notification_Created_at</w:t>
            </w:r>
            <w:proofErr w:type="spellEnd"/>
          </w:p>
        </w:tc>
        <w:tc>
          <w:tcPr>
            <w:tcW w:w="1162" w:type="dxa"/>
            <w:noWrap/>
            <w:hideMark/>
          </w:tcPr>
          <w:p w14:paraId="7674A239"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Notification created at</w:t>
            </w:r>
          </w:p>
        </w:tc>
        <w:tc>
          <w:tcPr>
            <w:tcW w:w="1191" w:type="dxa"/>
            <w:noWrap/>
            <w:hideMark/>
          </w:tcPr>
          <w:p w14:paraId="73805FD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1EE8993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notification's date and time of creation</w:t>
            </w:r>
          </w:p>
        </w:tc>
        <w:tc>
          <w:tcPr>
            <w:tcW w:w="1168" w:type="dxa"/>
            <w:noWrap/>
            <w:hideMark/>
          </w:tcPr>
          <w:p w14:paraId="5C498C3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0C943821"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2D39F4EC"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79F2C09B" w14:textId="77777777" w:rsidTr="7F45A552">
        <w:trPr>
          <w:trHeight w:val="300"/>
        </w:trPr>
        <w:tc>
          <w:tcPr>
            <w:tcW w:w="1231" w:type="dxa"/>
            <w:noWrap/>
            <w:hideMark/>
          </w:tcPr>
          <w:p w14:paraId="7BEB42C5"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0B6D6FD0"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Notification_Updated_at</w:t>
            </w:r>
            <w:proofErr w:type="spellEnd"/>
          </w:p>
        </w:tc>
        <w:tc>
          <w:tcPr>
            <w:tcW w:w="1162" w:type="dxa"/>
            <w:noWrap/>
            <w:hideMark/>
          </w:tcPr>
          <w:p w14:paraId="006735F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Notification updated at</w:t>
            </w:r>
          </w:p>
        </w:tc>
        <w:tc>
          <w:tcPr>
            <w:tcW w:w="1191" w:type="dxa"/>
            <w:noWrap/>
            <w:hideMark/>
          </w:tcPr>
          <w:p w14:paraId="128CF49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DATETIME</w:t>
            </w:r>
          </w:p>
        </w:tc>
        <w:tc>
          <w:tcPr>
            <w:tcW w:w="2189" w:type="dxa"/>
            <w:noWrap/>
            <w:hideMark/>
          </w:tcPr>
          <w:p w14:paraId="448FBB0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The notification's date and time of update</w:t>
            </w:r>
          </w:p>
        </w:tc>
        <w:tc>
          <w:tcPr>
            <w:tcW w:w="1168" w:type="dxa"/>
            <w:noWrap/>
            <w:hideMark/>
          </w:tcPr>
          <w:p w14:paraId="59075EB5"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 xml:space="preserve">YYYY-MM-DD </w:t>
            </w:r>
            <w:proofErr w:type="spellStart"/>
            <w:r w:rsidRPr="00077195">
              <w:rPr>
                <w:rFonts w:ascii="Calibri" w:eastAsia="Times New Roman" w:hAnsi="Calibri" w:cs="Calibri"/>
                <w:color w:val="000000"/>
                <w:sz w:val="14"/>
                <w:szCs w:val="14"/>
                <w:lang w:eastAsia="en-PH"/>
              </w:rPr>
              <w:t>hh:</w:t>
            </w:r>
            <w:proofErr w:type="gramStart"/>
            <w:r w:rsidRPr="00077195">
              <w:rPr>
                <w:rFonts w:ascii="Calibri" w:eastAsia="Times New Roman" w:hAnsi="Calibri" w:cs="Calibri"/>
                <w:color w:val="000000"/>
                <w:sz w:val="14"/>
                <w:szCs w:val="14"/>
                <w:lang w:eastAsia="en-PH"/>
              </w:rPr>
              <w:t>mm:ss</w:t>
            </w:r>
            <w:proofErr w:type="spellEnd"/>
            <w:proofErr w:type="gramEnd"/>
          </w:p>
        </w:tc>
        <w:tc>
          <w:tcPr>
            <w:tcW w:w="807" w:type="dxa"/>
            <w:noWrap/>
            <w:hideMark/>
          </w:tcPr>
          <w:p w14:paraId="0AC91D46"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N</w:t>
            </w:r>
          </w:p>
        </w:tc>
        <w:tc>
          <w:tcPr>
            <w:tcW w:w="419" w:type="dxa"/>
            <w:noWrap/>
            <w:hideMark/>
          </w:tcPr>
          <w:p w14:paraId="6074BFE6" w14:textId="77777777" w:rsidR="00F2698A" w:rsidRPr="00077195" w:rsidRDefault="00F2698A" w:rsidP="00BE7B89">
            <w:pPr>
              <w:jc w:val="center"/>
              <w:rPr>
                <w:rFonts w:ascii="Calibri" w:eastAsia="Times New Roman" w:hAnsi="Calibri" w:cs="Calibri"/>
                <w:color w:val="000000"/>
                <w:sz w:val="14"/>
                <w:szCs w:val="14"/>
                <w:lang w:eastAsia="en-PH"/>
              </w:rPr>
            </w:pPr>
          </w:p>
        </w:tc>
      </w:tr>
      <w:tr w:rsidR="00AF65F5" w:rsidRPr="00077195" w14:paraId="78EB008F" w14:textId="77777777" w:rsidTr="7F45A552">
        <w:trPr>
          <w:trHeight w:val="300"/>
        </w:trPr>
        <w:tc>
          <w:tcPr>
            <w:tcW w:w="1231" w:type="dxa"/>
            <w:noWrap/>
            <w:hideMark/>
          </w:tcPr>
          <w:p w14:paraId="70D3E348" w14:textId="77777777" w:rsidR="00F2698A" w:rsidRPr="00077195" w:rsidRDefault="00F2698A" w:rsidP="00F2698A">
            <w:pPr>
              <w:rPr>
                <w:rFonts w:ascii="Times New Roman" w:eastAsia="Times New Roman" w:hAnsi="Times New Roman" w:cs="Times New Roman"/>
                <w:sz w:val="14"/>
                <w:szCs w:val="14"/>
                <w:lang w:eastAsia="en-PH"/>
              </w:rPr>
            </w:pPr>
          </w:p>
        </w:tc>
        <w:tc>
          <w:tcPr>
            <w:tcW w:w="1893" w:type="dxa"/>
            <w:noWrap/>
            <w:hideMark/>
          </w:tcPr>
          <w:p w14:paraId="0BC32D6E" w14:textId="77777777"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User_ID</w:t>
            </w:r>
            <w:proofErr w:type="spellEnd"/>
          </w:p>
        </w:tc>
        <w:tc>
          <w:tcPr>
            <w:tcW w:w="1162" w:type="dxa"/>
            <w:noWrap/>
            <w:hideMark/>
          </w:tcPr>
          <w:p w14:paraId="59B29A91"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User ID</w:t>
            </w:r>
          </w:p>
        </w:tc>
        <w:tc>
          <w:tcPr>
            <w:tcW w:w="1191" w:type="dxa"/>
            <w:noWrap/>
            <w:hideMark/>
          </w:tcPr>
          <w:p w14:paraId="33E0A310"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4BDC765A"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user</w:t>
            </w:r>
          </w:p>
        </w:tc>
        <w:tc>
          <w:tcPr>
            <w:tcW w:w="1168" w:type="dxa"/>
            <w:noWrap/>
            <w:hideMark/>
          </w:tcPr>
          <w:p w14:paraId="63B536DB"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3A06596F"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20A1C40E"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r w:rsidR="00AF65F5" w:rsidRPr="00077195" w14:paraId="274C34C8" w14:textId="77777777" w:rsidTr="7F45A552">
        <w:trPr>
          <w:trHeight w:val="300"/>
        </w:trPr>
        <w:tc>
          <w:tcPr>
            <w:tcW w:w="1231" w:type="dxa"/>
            <w:noWrap/>
            <w:hideMark/>
          </w:tcPr>
          <w:p w14:paraId="6A8165FB" w14:textId="77777777" w:rsidR="00F2698A" w:rsidRPr="00077195" w:rsidRDefault="00F2698A" w:rsidP="00F2698A">
            <w:pPr>
              <w:rPr>
                <w:rFonts w:ascii="Calibri" w:eastAsia="Times New Roman" w:hAnsi="Calibri" w:cs="Calibri"/>
                <w:color w:val="000000"/>
                <w:sz w:val="14"/>
                <w:szCs w:val="14"/>
                <w:lang w:eastAsia="en-PH"/>
              </w:rPr>
            </w:pPr>
          </w:p>
        </w:tc>
        <w:tc>
          <w:tcPr>
            <w:tcW w:w="1893" w:type="dxa"/>
            <w:noWrap/>
            <w:hideMark/>
          </w:tcPr>
          <w:p w14:paraId="35EF920B" w14:textId="77777777" w:rsidR="00E2042E"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Proofreading_Request</w:t>
            </w:r>
            <w:proofErr w:type="spellEnd"/>
            <w:r w:rsidRPr="00077195">
              <w:rPr>
                <w:rFonts w:ascii="Calibri" w:eastAsia="Times New Roman" w:hAnsi="Calibri" w:cs="Calibri"/>
                <w:color w:val="000000"/>
                <w:sz w:val="14"/>
                <w:szCs w:val="14"/>
                <w:lang w:eastAsia="en-PH"/>
              </w:rPr>
              <w:t>_</w:t>
            </w:r>
          </w:p>
          <w:p w14:paraId="01324E17" w14:textId="4D78FF86" w:rsidR="00F2698A" w:rsidRPr="00077195" w:rsidRDefault="00F2698A" w:rsidP="00F2698A">
            <w:pPr>
              <w:rPr>
                <w:rFonts w:ascii="Calibri" w:eastAsia="Times New Roman" w:hAnsi="Calibri" w:cs="Calibri"/>
                <w:color w:val="000000"/>
                <w:sz w:val="14"/>
                <w:szCs w:val="14"/>
                <w:lang w:eastAsia="en-PH"/>
              </w:rPr>
            </w:pPr>
            <w:proofErr w:type="spellStart"/>
            <w:r w:rsidRPr="00077195">
              <w:rPr>
                <w:rFonts w:ascii="Calibri" w:eastAsia="Times New Roman" w:hAnsi="Calibri" w:cs="Calibri"/>
                <w:color w:val="000000"/>
                <w:sz w:val="14"/>
                <w:szCs w:val="14"/>
                <w:lang w:eastAsia="en-PH"/>
              </w:rPr>
              <w:t>StatusID</w:t>
            </w:r>
            <w:proofErr w:type="spellEnd"/>
          </w:p>
        </w:tc>
        <w:tc>
          <w:tcPr>
            <w:tcW w:w="1162" w:type="dxa"/>
            <w:noWrap/>
            <w:hideMark/>
          </w:tcPr>
          <w:p w14:paraId="01EA7E2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Proofreading request status ID</w:t>
            </w:r>
          </w:p>
        </w:tc>
        <w:tc>
          <w:tcPr>
            <w:tcW w:w="1191" w:type="dxa"/>
            <w:noWrap/>
            <w:hideMark/>
          </w:tcPr>
          <w:p w14:paraId="1BF6880C"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INT</w:t>
            </w:r>
          </w:p>
        </w:tc>
        <w:tc>
          <w:tcPr>
            <w:tcW w:w="2189" w:type="dxa"/>
            <w:noWrap/>
            <w:hideMark/>
          </w:tcPr>
          <w:p w14:paraId="5BCDE638"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Unique identifier for each proofreading request status</w:t>
            </w:r>
          </w:p>
        </w:tc>
        <w:tc>
          <w:tcPr>
            <w:tcW w:w="1168" w:type="dxa"/>
            <w:noWrap/>
            <w:hideMark/>
          </w:tcPr>
          <w:p w14:paraId="0505EA32" w14:textId="77777777" w:rsidR="00F2698A" w:rsidRPr="00077195" w:rsidRDefault="00F2698A" w:rsidP="00F2698A">
            <w:pP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XXXXXXXX</w:t>
            </w:r>
          </w:p>
        </w:tc>
        <w:tc>
          <w:tcPr>
            <w:tcW w:w="807" w:type="dxa"/>
            <w:noWrap/>
            <w:hideMark/>
          </w:tcPr>
          <w:p w14:paraId="4EF634EA"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Y</w:t>
            </w:r>
          </w:p>
        </w:tc>
        <w:tc>
          <w:tcPr>
            <w:tcW w:w="419" w:type="dxa"/>
            <w:noWrap/>
            <w:hideMark/>
          </w:tcPr>
          <w:p w14:paraId="5658CA0D" w14:textId="77777777" w:rsidR="00F2698A" w:rsidRPr="00077195" w:rsidRDefault="00F2698A" w:rsidP="00BE7B89">
            <w:pPr>
              <w:jc w:val="center"/>
              <w:rPr>
                <w:rFonts w:ascii="Calibri" w:eastAsia="Times New Roman" w:hAnsi="Calibri" w:cs="Calibri"/>
                <w:color w:val="000000"/>
                <w:sz w:val="14"/>
                <w:szCs w:val="14"/>
                <w:lang w:eastAsia="en-PH"/>
              </w:rPr>
            </w:pPr>
            <w:r w:rsidRPr="00077195">
              <w:rPr>
                <w:rFonts w:ascii="Calibri" w:eastAsia="Times New Roman" w:hAnsi="Calibri" w:cs="Calibri"/>
                <w:color w:val="000000"/>
                <w:sz w:val="14"/>
                <w:szCs w:val="14"/>
                <w:lang w:eastAsia="en-PH"/>
              </w:rPr>
              <w:t>FK</w:t>
            </w:r>
          </w:p>
        </w:tc>
      </w:tr>
    </w:tbl>
    <w:p w14:paraId="2025D961" w14:textId="77777777" w:rsidR="00884533" w:rsidRPr="001A1951" w:rsidRDefault="00884533" w:rsidP="00884533">
      <w:pPr>
        <w:rPr>
          <w:sz w:val="24"/>
          <w:szCs w:val="24"/>
        </w:rPr>
      </w:pPr>
    </w:p>
    <w:p w14:paraId="3CF7FE89" w14:textId="77777777" w:rsidR="00884533" w:rsidRPr="001A1951" w:rsidRDefault="00884533" w:rsidP="00884533">
      <w:pPr>
        <w:rPr>
          <w:sz w:val="16"/>
          <w:szCs w:val="16"/>
        </w:rPr>
      </w:pPr>
    </w:p>
    <w:p w14:paraId="10ECA909" w14:textId="77777777" w:rsidR="00884533" w:rsidRPr="001A1951" w:rsidRDefault="00884533" w:rsidP="00884533">
      <w:pPr>
        <w:pStyle w:val="Caption"/>
        <w:jc w:val="center"/>
        <w:rPr>
          <w:sz w:val="24"/>
          <w:szCs w:val="24"/>
        </w:rPr>
      </w:pPr>
      <w:bookmarkStart w:id="231" w:name="_Toc156213893"/>
      <w:r w:rsidRPr="001A1951">
        <w:rPr>
          <w:sz w:val="24"/>
          <w:szCs w:val="24"/>
        </w:rPr>
        <w:t xml:space="preserve">Table </w:t>
      </w:r>
      <w:r w:rsidRPr="001A1951">
        <w:rPr>
          <w:sz w:val="24"/>
          <w:szCs w:val="24"/>
        </w:rPr>
        <w:fldChar w:fldCharType="begin"/>
      </w:r>
      <w:r w:rsidRPr="001A1951">
        <w:rPr>
          <w:sz w:val="24"/>
          <w:szCs w:val="24"/>
        </w:rPr>
        <w:instrText xml:space="preserve"> SEQ Table \* ARABIC </w:instrText>
      </w:r>
      <w:r w:rsidRPr="001A1951">
        <w:rPr>
          <w:sz w:val="24"/>
          <w:szCs w:val="24"/>
        </w:rPr>
        <w:fldChar w:fldCharType="separate"/>
      </w:r>
      <w:r w:rsidRPr="001A1951">
        <w:rPr>
          <w:noProof/>
          <w:sz w:val="24"/>
          <w:szCs w:val="24"/>
        </w:rPr>
        <w:t>12</w:t>
      </w:r>
      <w:r w:rsidRPr="001A1951">
        <w:rPr>
          <w:sz w:val="24"/>
          <w:szCs w:val="24"/>
        </w:rPr>
        <w:fldChar w:fldCharType="end"/>
      </w:r>
      <w:r w:rsidRPr="001A1951">
        <w:rPr>
          <w:sz w:val="24"/>
          <w:szCs w:val="24"/>
        </w:rPr>
        <w:t xml:space="preserve"> Data Dictionary</w:t>
      </w:r>
      <w:bookmarkEnd w:id="231"/>
    </w:p>
    <w:p w14:paraId="29ABC1B9" w14:textId="77777777" w:rsidR="00884533" w:rsidRPr="001A1951" w:rsidRDefault="00884533" w:rsidP="00884533">
      <w:pPr>
        <w:rPr>
          <w:sz w:val="24"/>
          <w:szCs w:val="24"/>
        </w:rPr>
      </w:pPr>
    </w:p>
    <w:p w14:paraId="409A8BBC" w14:textId="35D911A1" w:rsidR="00D1655F" w:rsidRPr="001A1951" w:rsidRDefault="00D1655F" w:rsidP="0021486B">
      <w:pPr>
        <w:pStyle w:val="Heading3"/>
        <w:ind w:firstLine="720"/>
      </w:pPr>
      <w:bookmarkStart w:id="232" w:name="_Toc135911847"/>
      <w:bookmarkStart w:id="233" w:name="_Toc156213777"/>
      <w:r w:rsidRPr="001A1951">
        <w:lastRenderedPageBreak/>
        <w:t>Activity Diagrams</w:t>
      </w:r>
      <w:bookmarkEnd w:id="232"/>
      <w:bookmarkEnd w:id="233"/>
    </w:p>
    <w:p w14:paraId="1EBFA06E" w14:textId="6B63FB90" w:rsidR="00884533" w:rsidRPr="001A1951" w:rsidRDefault="008E712E" w:rsidP="00884533">
      <w:pPr>
        <w:keepNext/>
        <w:jc w:val="center"/>
        <w:rPr>
          <w:sz w:val="24"/>
          <w:szCs w:val="24"/>
        </w:rPr>
      </w:pPr>
      <w:r w:rsidRPr="008E712E">
        <w:rPr>
          <w:noProof/>
          <w:sz w:val="24"/>
          <w:szCs w:val="24"/>
        </w:rPr>
        <w:drawing>
          <wp:inline distT="0" distB="0" distL="0" distR="0" wp14:anchorId="75B6C456" wp14:editId="266AD5B3">
            <wp:extent cx="3921531" cy="576262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5600" cy="5768605"/>
                    </a:xfrm>
                    <a:prstGeom prst="rect">
                      <a:avLst/>
                    </a:prstGeom>
                  </pic:spPr>
                </pic:pic>
              </a:graphicData>
            </a:graphic>
          </wp:inline>
        </w:drawing>
      </w:r>
    </w:p>
    <w:p w14:paraId="387A4E2A" w14:textId="719BBA79" w:rsidR="00884533" w:rsidRPr="001A1951" w:rsidRDefault="00884533" w:rsidP="00884533">
      <w:pPr>
        <w:pStyle w:val="Caption"/>
        <w:jc w:val="center"/>
        <w:rPr>
          <w:sz w:val="24"/>
          <w:szCs w:val="24"/>
        </w:rPr>
      </w:pPr>
      <w:bookmarkStart w:id="234" w:name="_Toc151359237"/>
      <w:bookmarkStart w:id="235" w:name="_Toc156213851"/>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10</w:t>
      </w:r>
      <w:r w:rsidRPr="001A1951">
        <w:rPr>
          <w:sz w:val="24"/>
          <w:szCs w:val="24"/>
        </w:rPr>
        <w:fldChar w:fldCharType="end"/>
      </w:r>
      <w:r w:rsidRPr="001A1951">
        <w:rPr>
          <w:sz w:val="24"/>
          <w:szCs w:val="24"/>
        </w:rPr>
        <w:t xml:space="preserve"> Activity Diagram Manage Project Create</w:t>
      </w:r>
      <w:bookmarkEnd w:id="234"/>
      <w:bookmarkEnd w:id="235"/>
    </w:p>
    <w:p w14:paraId="47156F8F" w14:textId="7C83BB18" w:rsidR="00884533" w:rsidRPr="001A1951" w:rsidRDefault="00915E11" w:rsidP="00884533">
      <w:pPr>
        <w:keepNext/>
        <w:jc w:val="center"/>
        <w:rPr>
          <w:sz w:val="24"/>
          <w:szCs w:val="24"/>
        </w:rPr>
      </w:pPr>
      <w:r w:rsidRPr="00915E11">
        <w:rPr>
          <w:noProof/>
          <w:sz w:val="24"/>
          <w:szCs w:val="24"/>
        </w:rPr>
        <w:lastRenderedPageBreak/>
        <w:drawing>
          <wp:inline distT="0" distB="0" distL="0" distR="0" wp14:anchorId="64AD7856" wp14:editId="372DC83F">
            <wp:extent cx="4876165" cy="5987507"/>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89"/>
                    <a:stretch/>
                  </pic:blipFill>
                  <pic:spPr bwMode="auto">
                    <a:xfrm>
                      <a:off x="0" y="0"/>
                      <a:ext cx="4908264" cy="6026922"/>
                    </a:xfrm>
                    <a:prstGeom prst="rect">
                      <a:avLst/>
                    </a:prstGeom>
                    <a:ln>
                      <a:noFill/>
                    </a:ln>
                    <a:extLst>
                      <a:ext uri="{53640926-AAD7-44D8-BBD7-CCE9431645EC}">
                        <a14:shadowObscured xmlns:a14="http://schemas.microsoft.com/office/drawing/2010/main"/>
                      </a:ext>
                    </a:extLst>
                  </pic:spPr>
                </pic:pic>
              </a:graphicData>
            </a:graphic>
          </wp:inline>
        </w:drawing>
      </w:r>
    </w:p>
    <w:p w14:paraId="1C6593AC" w14:textId="370A1081" w:rsidR="00884533" w:rsidRPr="001A1951" w:rsidRDefault="00884533" w:rsidP="00884533">
      <w:pPr>
        <w:pStyle w:val="Caption"/>
        <w:jc w:val="center"/>
        <w:rPr>
          <w:sz w:val="24"/>
          <w:szCs w:val="24"/>
        </w:rPr>
      </w:pPr>
      <w:bookmarkStart w:id="236" w:name="_Toc151359238"/>
      <w:bookmarkStart w:id="237" w:name="_Toc156213852"/>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11</w:t>
      </w:r>
      <w:r w:rsidRPr="001A1951">
        <w:rPr>
          <w:sz w:val="24"/>
          <w:szCs w:val="24"/>
        </w:rPr>
        <w:fldChar w:fldCharType="end"/>
      </w:r>
      <w:r w:rsidRPr="001A1951">
        <w:rPr>
          <w:sz w:val="24"/>
          <w:szCs w:val="24"/>
        </w:rPr>
        <w:t xml:space="preserve"> Activity Diagram Manage Project Approve</w:t>
      </w:r>
      <w:bookmarkEnd w:id="236"/>
      <w:bookmarkEnd w:id="237"/>
      <w:r w:rsidRPr="001A1951">
        <w:rPr>
          <w:sz w:val="24"/>
          <w:szCs w:val="24"/>
        </w:rPr>
        <w:t xml:space="preserve"> </w:t>
      </w:r>
    </w:p>
    <w:p w14:paraId="7FDEF556" w14:textId="3A264448" w:rsidR="00884533" w:rsidRPr="001A1951" w:rsidRDefault="00100243" w:rsidP="00884533">
      <w:pPr>
        <w:jc w:val="center"/>
        <w:rPr>
          <w:sz w:val="24"/>
          <w:szCs w:val="24"/>
        </w:rPr>
      </w:pPr>
      <w:r w:rsidRPr="00100243">
        <w:rPr>
          <w:noProof/>
          <w:sz w:val="24"/>
          <w:szCs w:val="24"/>
        </w:rPr>
        <w:lastRenderedPageBreak/>
        <w:drawing>
          <wp:inline distT="0" distB="0" distL="0" distR="0" wp14:anchorId="69165D9D" wp14:editId="1A12399D">
            <wp:extent cx="4290432" cy="5479255"/>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0432" cy="5479255"/>
                    </a:xfrm>
                    <a:prstGeom prst="rect">
                      <a:avLst/>
                    </a:prstGeom>
                  </pic:spPr>
                </pic:pic>
              </a:graphicData>
            </a:graphic>
          </wp:inline>
        </w:drawing>
      </w:r>
    </w:p>
    <w:p w14:paraId="2776EBDD" w14:textId="6DB97D98" w:rsidR="00884533" w:rsidRPr="001A1951" w:rsidRDefault="00884533" w:rsidP="00884533">
      <w:pPr>
        <w:pStyle w:val="Caption"/>
        <w:jc w:val="center"/>
        <w:rPr>
          <w:sz w:val="24"/>
          <w:szCs w:val="24"/>
        </w:rPr>
      </w:pPr>
      <w:bookmarkStart w:id="238" w:name="_Toc151359239"/>
      <w:bookmarkStart w:id="239" w:name="_Toc156213853"/>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12</w:t>
      </w:r>
      <w:r w:rsidRPr="001A1951">
        <w:rPr>
          <w:sz w:val="24"/>
          <w:szCs w:val="24"/>
        </w:rPr>
        <w:fldChar w:fldCharType="end"/>
      </w:r>
      <w:r w:rsidRPr="001A1951">
        <w:rPr>
          <w:sz w:val="24"/>
          <w:szCs w:val="24"/>
        </w:rPr>
        <w:t xml:space="preserve"> Activity Diagram Manage Project Published</w:t>
      </w:r>
      <w:bookmarkEnd w:id="238"/>
      <w:bookmarkEnd w:id="239"/>
    </w:p>
    <w:p w14:paraId="18434E6F" w14:textId="77777777" w:rsidR="00884533" w:rsidRPr="001A1951" w:rsidRDefault="00884533" w:rsidP="00884533">
      <w:pPr>
        <w:rPr>
          <w:sz w:val="24"/>
          <w:szCs w:val="24"/>
        </w:rPr>
      </w:pPr>
    </w:p>
    <w:p w14:paraId="6924C74C" w14:textId="03603959" w:rsidR="00884533" w:rsidRPr="001A1951" w:rsidRDefault="00FA4E2A" w:rsidP="00884533">
      <w:pPr>
        <w:keepNext/>
        <w:jc w:val="center"/>
        <w:rPr>
          <w:sz w:val="24"/>
          <w:szCs w:val="24"/>
        </w:rPr>
      </w:pPr>
      <w:r w:rsidRPr="00FA4E2A">
        <w:rPr>
          <w:noProof/>
          <w:sz w:val="24"/>
          <w:szCs w:val="24"/>
        </w:rPr>
        <w:lastRenderedPageBreak/>
        <w:drawing>
          <wp:inline distT="0" distB="0" distL="0" distR="0" wp14:anchorId="1D84C6D4" wp14:editId="09CC6F09">
            <wp:extent cx="3840813" cy="5730737"/>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0813" cy="5730737"/>
                    </a:xfrm>
                    <a:prstGeom prst="rect">
                      <a:avLst/>
                    </a:prstGeom>
                  </pic:spPr>
                </pic:pic>
              </a:graphicData>
            </a:graphic>
          </wp:inline>
        </w:drawing>
      </w:r>
    </w:p>
    <w:p w14:paraId="42FE99AF" w14:textId="45FDBA9E" w:rsidR="00884533" w:rsidRPr="001A1951" w:rsidRDefault="00884533" w:rsidP="00884533">
      <w:pPr>
        <w:pStyle w:val="Caption"/>
        <w:jc w:val="center"/>
        <w:rPr>
          <w:sz w:val="24"/>
          <w:szCs w:val="24"/>
        </w:rPr>
      </w:pPr>
      <w:bookmarkStart w:id="240" w:name="_Toc151359240"/>
      <w:bookmarkStart w:id="241" w:name="_Toc156213854"/>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13</w:t>
      </w:r>
      <w:r w:rsidRPr="001A1951">
        <w:rPr>
          <w:sz w:val="24"/>
          <w:szCs w:val="24"/>
        </w:rPr>
        <w:fldChar w:fldCharType="end"/>
      </w:r>
      <w:r w:rsidRPr="001A1951">
        <w:rPr>
          <w:sz w:val="24"/>
          <w:szCs w:val="24"/>
        </w:rPr>
        <w:t xml:space="preserve"> Activity Diagram Manage Proofreading Create</w:t>
      </w:r>
      <w:bookmarkEnd w:id="240"/>
      <w:bookmarkEnd w:id="241"/>
    </w:p>
    <w:p w14:paraId="3C5A97B4" w14:textId="11049022" w:rsidR="00884533" w:rsidRPr="001A1951" w:rsidRDefault="00FD5453" w:rsidP="00884533">
      <w:pPr>
        <w:keepNext/>
        <w:jc w:val="center"/>
        <w:rPr>
          <w:sz w:val="24"/>
          <w:szCs w:val="24"/>
        </w:rPr>
      </w:pPr>
      <w:r w:rsidRPr="00FD5453">
        <w:rPr>
          <w:noProof/>
          <w:sz w:val="24"/>
          <w:szCs w:val="24"/>
        </w:rPr>
        <w:lastRenderedPageBreak/>
        <w:drawing>
          <wp:inline distT="0" distB="0" distL="0" distR="0" wp14:anchorId="771A286A" wp14:editId="58717C8C">
            <wp:extent cx="5943600" cy="6237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237605"/>
                    </a:xfrm>
                    <a:prstGeom prst="rect">
                      <a:avLst/>
                    </a:prstGeom>
                  </pic:spPr>
                </pic:pic>
              </a:graphicData>
            </a:graphic>
          </wp:inline>
        </w:drawing>
      </w:r>
    </w:p>
    <w:p w14:paraId="7A7AB904" w14:textId="636EC3DF" w:rsidR="00884533" w:rsidRPr="001A1951" w:rsidRDefault="00884533" w:rsidP="00884533">
      <w:pPr>
        <w:pStyle w:val="Caption"/>
        <w:jc w:val="center"/>
        <w:rPr>
          <w:sz w:val="24"/>
          <w:szCs w:val="24"/>
        </w:rPr>
      </w:pPr>
      <w:bookmarkStart w:id="242" w:name="_Toc151359241"/>
      <w:bookmarkStart w:id="243" w:name="_Toc156213855"/>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14</w:t>
      </w:r>
      <w:r w:rsidRPr="001A1951">
        <w:rPr>
          <w:sz w:val="24"/>
          <w:szCs w:val="24"/>
        </w:rPr>
        <w:fldChar w:fldCharType="end"/>
      </w:r>
      <w:r w:rsidRPr="001A1951">
        <w:rPr>
          <w:sz w:val="24"/>
          <w:szCs w:val="24"/>
        </w:rPr>
        <w:t xml:space="preserve"> Activity Diagram Managing Proofreading Request Endorse/Approval</w:t>
      </w:r>
      <w:bookmarkEnd w:id="242"/>
      <w:bookmarkEnd w:id="243"/>
    </w:p>
    <w:p w14:paraId="5118CC7B" w14:textId="379443A2" w:rsidR="00884533" w:rsidRPr="001A1951" w:rsidRDefault="002E06AD" w:rsidP="00884533">
      <w:pPr>
        <w:rPr>
          <w:sz w:val="24"/>
          <w:szCs w:val="24"/>
        </w:rPr>
      </w:pPr>
      <w:r w:rsidRPr="002E06AD">
        <w:rPr>
          <w:noProof/>
          <w:sz w:val="24"/>
          <w:szCs w:val="24"/>
        </w:rPr>
        <w:lastRenderedPageBreak/>
        <w:drawing>
          <wp:inline distT="0" distB="0" distL="0" distR="0" wp14:anchorId="4DF35DD7" wp14:editId="311EFEF9">
            <wp:extent cx="5943600" cy="60553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055360"/>
                    </a:xfrm>
                    <a:prstGeom prst="rect">
                      <a:avLst/>
                    </a:prstGeom>
                  </pic:spPr>
                </pic:pic>
              </a:graphicData>
            </a:graphic>
          </wp:inline>
        </w:drawing>
      </w:r>
    </w:p>
    <w:p w14:paraId="3F69789B" w14:textId="52DC3284" w:rsidR="00884533" w:rsidRPr="001A1951" w:rsidRDefault="00884533" w:rsidP="00884533">
      <w:pPr>
        <w:pStyle w:val="Caption"/>
        <w:jc w:val="center"/>
        <w:rPr>
          <w:sz w:val="24"/>
          <w:szCs w:val="24"/>
        </w:rPr>
      </w:pPr>
      <w:bookmarkStart w:id="244" w:name="_Toc151359242"/>
      <w:bookmarkStart w:id="245" w:name="_Toc156213856"/>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15</w:t>
      </w:r>
      <w:r w:rsidRPr="001A1951">
        <w:rPr>
          <w:sz w:val="24"/>
          <w:szCs w:val="24"/>
        </w:rPr>
        <w:fldChar w:fldCharType="end"/>
      </w:r>
      <w:r w:rsidRPr="001A1951">
        <w:rPr>
          <w:sz w:val="24"/>
          <w:szCs w:val="24"/>
        </w:rPr>
        <w:t xml:space="preserve"> Activity Diagram Managing Proofreading Request Assign</w:t>
      </w:r>
      <w:bookmarkEnd w:id="244"/>
      <w:bookmarkEnd w:id="245"/>
    </w:p>
    <w:p w14:paraId="4C4497B1" w14:textId="26B4AE2A" w:rsidR="00884533" w:rsidRPr="001A1951" w:rsidRDefault="008D7B67" w:rsidP="00884533">
      <w:pPr>
        <w:keepNext/>
        <w:jc w:val="center"/>
        <w:rPr>
          <w:sz w:val="24"/>
          <w:szCs w:val="24"/>
        </w:rPr>
      </w:pPr>
      <w:r w:rsidRPr="008D7B67">
        <w:rPr>
          <w:noProof/>
          <w:sz w:val="24"/>
          <w:szCs w:val="24"/>
        </w:rPr>
        <w:lastRenderedPageBreak/>
        <w:drawing>
          <wp:inline distT="0" distB="0" distL="0" distR="0" wp14:anchorId="7C8A48A9" wp14:editId="60127F91">
            <wp:extent cx="3863675" cy="5822185"/>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3675" cy="5822185"/>
                    </a:xfrm>
                    <a:prstGeom prst="rect">
                      <a:avLst/>
                    </a:prstGeom>
                  </pic:spPr>
                </pic:pic>
              </a:graphicData>
            </a:graphic>
          </wp:inline>
        </w:drawing>
      </w:r>
    </w:p>
    <w:p w14:paraId="7E7C42C7" w14:textId="72FD01A4" w:rsidR="00884533" w:rsidRPr="001A1951" w:rsidRDefault="00884533" w:rsidP="00884533">
      <w:pPr>
        <w:pStyle w:val="Caption"/>
        <w:jc w:val="center"/>
        <w:rPr>
          <w:sz w:val="24"/>
          <w:szCs w:val="24"/>
        </w:rPr>
      </w:pPr>
      <w:bookmarkStart w:id="246" w:name="_Toc151359243"/>
      <w:bookmarkStart w:id="247" w:name="_Toc156213857"/>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16</w:t>
      </w:r>
      <w:r w:rsidRPr="001A1951">
        <w:rPr>
          <w:sz w:val="24"/>
          <w:szCs w:val="24"/>
        </w:rPr>
        <w:fldChar w:fldCharType="end"/>
      </w:r>
      <w:r w:rsidRPr="001A1951">
        <w:rPr>
          <w:sz w:val="24"/>
          <w:szCs w:val="24"/>
        </w:rPr>
        <w:t xml:space="preserve"> Activity Diagram Access System</w:t>
      </w:r>
      <w:bookmarkEnd w:id="246"/>
      <w:bookmarkEnd w:id="247"/>
    </w:p>
    <w:p w14:paraId="001AD890" w14:textId="3A5C41B9" w:rsidR="00884533" w:rsidRPr="001A1951" w:rsidRDefault="00721B6D" w:rsidP="00884533">
      <w:pPr>
        <w:keepNext/>
        <w:jc w:val="center"/>
        <w:rPr>
          <w:sz w:val="24"/>
          <w:szCs w:val="24"/>
        </w:rPr>
      </w:pPr>
      <w:r w:rsidRPr="00721B6D">
        <w:rPr>
          <w:noProof/>
          <w:sz w:val="24"/>
          <w:szCs w:val="24"/>
        </w:rPr>
        <w:lastRenderedPageBreak/>
        <w:drawing>
          <wp:inline distT="0" distB="0" distL="0" distR="0" wp14:anchorId="00523286" wp14:editId="728F17F2">
            <wp:extent cx="4857750" cy="7143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8179" cy="7144381"/>
                    </a:xfrm>
                    <a:prstGeom prst="rect">
                      <a:avLst/>
                    </a:prstGeom>
                  </pic:spPr>
                </pic:pic>
              </a:graphicData>
            </a:graphic>
          </wp:inline>
        </w:drawing>
      </w:r>
    </w:p>
    <w:p w14:paraId="20F2C0FD" w14:textId="105145A1" w:rsidR="00884533" w:rsidRPr="001A1951" w:rsidRDefault="00884533" w:rsidP="00884533">
      <w:pPr>
        <w:pStyle w:val="Caption"/>
        <w:jc w:val="center"/>
        <w:rPr>
          <w:sz w:val="24"/>
          <w:szCs w:val="24"/>
        </w:rPr>
      </w:pPr>
      <w:bookmarkStart w:id="248" w:name="_Toc151359244"/>
      <w:bookmarkStart w:id="249" w:name="_Toc156213858"/>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17</w:t>
      </w:r>
      <w:r w:rsidRPr="001A1951">
        <w:rPr>
          <w:sz w:val="24"/>
          <w:szCs w:val="24"/>
        </w:rPr>
        <w:fldChar w:fldCharType="end"/>
      </w:r>
      <w:r w:rsidRPr="001A1951">
        <w:rPr>
          <w:sz w:val="24"/>
          <w:szCs w:val="24"/>
        </w:rPr>
        <w:t xml:space="preserve"> Activity Diagram Manage User</w:t>
      </w:r>
      <w:bookmarkEnd w:id="248"/>
      <w:bookmarkEnd w:id="249"/>
    </w:p>
    <w:p w14:paraId="1BE277FD" w14:textId="0A7A46DC" w:rsidR="00884533" w:rsidRPr="001A1951" w:rsidRDefault="001F4E34" w:rsidP="00884533">
      <w:pPr>
        <w:keepNext/>
        <w:jc w:val="center"/>
        <w:rPr>
          <w:sz w:val="24"/>
          <w:szCs w:val="24"/>
        </w:rPr>
      </w:pPr>
      <w:r w:rsidRPr="001F4E34">
        <w:rPr>
          <w:noProof/>
          <w:sz w:val="24"/>
          <w:szCs w:val="24"/>
        </w:rPr>
        <w:lastRenderedPageBreak/>
        <w:drawing>
          <wp:inline distT="0" distB="0" distL="0" distR="0" wp14:anchorId="0FFD1940" wp14:editId="7BBE6FFB">
            <wp:extent cx="5022015" cy="50753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2015" cy="5075360"/>
                    </a:xfrm>
                    <a:prstGeom prst="rect">
                      <a:avLst/>
                    </a:prstGeom>
                  </pic:spPr>
                </pic:pic>
              </a:graphicData>
            </a:graphic>
          </wp:inline>
        </w:drawing>
      </w:r>
    </w:p>
    <w:p w14:paraId="071F00A6" w14:textId="0222DF37" w:rsidR="00884533" w:rsidRPr="001A1951" w:rsidRDefault="00884533" w:rsidP="00884533">
      <w:pPr>
        <w:pStyle w:val="Caption"/>
        <w:jc w:val="center"/>
        <w:rPr>
          <w:sz w:val="24"/>
          <w:szCs w:val="24"/>
        </w:rPr>
      </w:pPr>
      <w:bookmarkStart w:id="250" w:name="_Toc151359245"/>
      <w:bookmarkStart w:id="251" w:name="_Toc156213859"/>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18</w:t>
      </w:r>
      <w:r w:rsidRPr="001A1951">
        <w:rPr>
          <w:sz w:val="24"/>
          <w:szCs w:val="24"/>
        </w:rPr>
        <w:fldChar w:fldCharType="end"/>
      </w:r>
      <w:r w:rsidRPr="001A1951">
        <w:rPr>
          <w:sz w:val="24"/>
          <w:szCs w:val="24"/>
        </w:rPr>
        <w:t xml:space="preserve"> Activity Diagram Generate Report</w:t>
      </w:r>
      <w:bookmarkEnd w:id="250"/>
      <w:bookmarkEnd w:id="251"/>
    </w:p>
    <w:p w14:paraId="776BCA44" w14:textId="710C432A" w:rsidR="00D1655F" w:rsidRPr="001A1951" w:rsidRDefault="00D1655F" w:rsidP="00901BB2">
      <w:pPr>
        <w:pStyle w:val="Heading3"/>
        <w:ind w:left="1080"/>
      </w:pPr>
      <w:bookmarkStart w:id="252" w:name="_Toc135911849"/>
      <w:bookmarkStart w:id="253" w:name="_Toc156213778"/>
      <w:r w:rsidRPr="001A1951">
        <w:lastRenderedPageBreak/>
        <w:t>Class Diagrams</w:t>
      </w:r>
      <w:bookmarkEnd w:id="252"/>
      <w:bookmarkEnd w:id="253"/>
    </w:p>
    <w:p w14:paraId="416412D8" w14:textId="6433B288" w:rsidR="00884533" w:rsidRDefault="00C36893" w:rsidP="00884533">
      <w:r>
        <w:rPr>
          <w:noProof/>
        </w:rPr>
        <w:drawing>
          <wp:inline distT="0" distB="0" distL="0" distR="0" wp14:anchorId="28335F53" wp14:editId="41AD438B">
            <wp:extent cx="5943600" cy="5765593"/>
            <wp:effectExtent l="0" t="0" r="0" b="6985"/>
            <wp:docPr id="5" name="Picture 5" descr="C:\Users\Lyka Tesorero\AppData\Local\Microsoft\Windows\INetCache\Content.MSO\383D70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ka Tesorero\AppData\Local\Microsoft\Windows\INetCache\Content.MSO\383D7021.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765593"/>
                    </a:xfrm>
                    <a:prstGeom prst="rect">
                      <a:avLst/>
                    </a:prstGeom>
                    <a:noFill/>
                    <a:ln>
                      <a:noFill/>
                    </a:ln>
                  </pic:spPr>
                </pic:pic>
              </a:graphicData>
            </a:graphic>
          </wp:inline>
        </w:drawing>
      </w:r>
    </w:p>
    <w:p w14:paraId="0F0198FA" w14:textId="77777777" w:rsidR="00C36893" w:rsidRPr="00C36893" w:rsidRDefault="00C36893" w:rsidP="00884533"/>
    <w:p w14:paraId="3733C455" w14:textId="648D4DD8" w:rsidR="00884533" w:rsidRPr="001A1951" w:rsidRDefault="00884533" w:rsidP="00884533">
      <w:pPr>
        <w:pStyle w:val="Caption"/>
        <w:jc w:val="center"/>
        <w:rPr>
          <w:sz w:val="24"/>
          <w:szCs w:val="24"/>
        </w:rPr>
      </w:pPr>
      <w:bookmarkStart w:id="254" w:name="_Toc151359246"/>
      <w:bookmarkStart w:id="255" w:name="_Toc156213860"/>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19</w:t>
      </w:r>
      <w:r w:rsidRPr="001A1951">
        <w:rPr>
          <w:sz w:val="24"/>
          <w:szCs w:val="24"/>
        </w:rPr>
        <w:fldChar w:fldCharType="end"/>
      </w:r>
      <w:r w:rsidRPr="001A1951">
        <w:rPr>
          <w:sz w:val="24"/>
          <w:szCs w:val="24"/>
        </w:rPr>
        <w:t xml:space="preserve"> Class Diagram</w:t>
      </w:r>
      <w:bookmarkEnd w:id="254"/>
      <w:bookmarkEnd w:id="255"/>
    </w:p>
    <w:p w14:paraId="604D8446" w14:textId="77777777" w:rsidR="00884533" w:rsidRPr="001A1951" w:rsidRDefault="00884533" w:rsidP="00884533">
      <w:pPr>
        <w:rPr>
          <w:sz w:val="24"/>
          <w:szCs w:val="24"/>
        </w:rPr>
      </w:pPr>
    </w:p>
    <w:p w14:paraId="22274DDA" w14:textId="5A9BCB76" w:rsidR="00D1655F" w:rsidRPr="001A1951" w:rsidRDefault="00DD3BC6" w:rsidP="00901BB2">
      <w:pPr>
        <w:pStyle w:val="Heading3"/>
        <w:ind w:left="1080"/>
      </w:pPr>
      <w:bookmarkStart w:id="256" w:name="_Toc135911850"/>
      <w:bookmarkStart w:id="257" w:name="_Toc156213779"/>
      <w:r w:rsidRPr="001A1951">
        <w:lastRenderedPageBreak/>
        <w:t>Sequence Diagrams</w:t>
      </w:r>
      <w:bookmarkEnd w:id="256"/>
      <w:bookmarkEnd w:id="257"/>
    </w:p>
    <w:p w14:paraId="34E633AE" w14:textId="33785AFB" w:rsidR="00884533" w:rsidRPr="001A1951" w:rsidRDefault="008D737C" w:rsidP="00884533">
      <w:pPr>
        <w:keepNext/>
        <w:jc w:val="center"/>
        <w:rPr>
          <w:sz w:val="24"/>
          <w:szCs w:val="24"/>
        </w:rPr>
      </w:pPr>
      <w:r>
        <w:rPr>
          <w:noProof/>
          <w:sz w:val="24"/>
          <w:szCs w:val="24"/>
        </w:rPr>
        <w:drawing>
          <wp:inline distT="0" distB="0" distL="0" distR="0" wp14:anchorId="76980189" wp14:editId="19322313">
            <wp:extent cx="5416550" cy="3978910"/>
            <wp:effectExtent l="0" t="0" r="0" b="2540"/>
            <wp:docPr id="71797195" name="Picture 7179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6550" cy="3978910"/>
                    </a:xfrm>
                    <a:prstGeom prst="rect">
                      <a:avLst/>
                    </a:prstGeom>
                    <a:noFill/>
                    <a:ln>
                      <a:noFill/>
                    </a:ln>
                  </pic:spPr>
                </pic:pic>
              </a:graphicData>
            </a:graphic>
          </wp:inline>
        </w:drawing>
      </w:r>
    </w:p>
    <w:p w14:paraId="7E5973D2" w14:textId="210B85B9" w:rsidR="00884533" w:rsidRPr="001A1951" w:rsidRDefault="00884533" w:rsidP="00884533">
      <w:pPr>
        <w:pStyle w:val="Caption"/>
        <w:jc w:val="center"/>
        <w:rPr>
          <w:sz w:val="24"/>
          <w:szCs w:val="24"/>
        </w:rPr>
      </w:pPr>
      <w:bookmarkStart w:id="258" w:name="_Toc151359247"/>
      <w:bookmarkStart w:id="259" w:name="_Toc156213861"/>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20</w:t>
      </w:r>
      <w:r w:rsidRPr="001A1951">
        <w:rPr>
          <w:sz w:val="24"/>
          <w:szCs w:val="24"/>
        </w:rPr>
        <w:fldChar w:fldCharType="end"/>
      </w:r>
      <w:r w:rsidRPr="001A1951">
        <w:rPr>
          <w:sz w:val="24"/>
          <w:szCs w:val="24"/>
        </w:rPr>
        <w:t xml:space="preserve"> System Sequence Diagram Manage Project Create</w:t>
      </w:r>
      <w:bookmarkEnd w:id="258"/>
      <w:bookmarkEnd w:id="259"/>
    </w:p>
    <w:p w14:paraId="48BD48C8" w14:textId="03B8DD0D" w:rsidR="00884533" w:rsidRPr="001A1951" w:rsidRDefault="00EE3337" w:rsidP="00884533">
      <w:pPr>
        <w:jc w:val="center"/>
        <w:rPr>
          <w:sz w:val="24"/>
          <w:szCs w:val="24"/>
        </w:rPr>
      </w:pPr>
      <w:r>
        <w:rPr>
          <w:noProof/>
          <w:sz w:val="24"/>
          <w:szCs w:val="24"/>
        </w:rPr>
        <w:lastRenderedPageBreak/>
        <w:drawing>
          <wp:inline distT="0" distB="0" distL="0" distR="0" wp14:anchorId="1FB6FA76" wp14:editId="1C6C59AC">
            <wp:extent cx="5326380" cy="4411980"/>
            <wp:effectExtent l="0" t="0" r="7620" b="7620"/>
            <wp:docPr id="609004770" name="Picture 60900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6380" cy="4411980"/>
                    </a:xfrm>
                    <a:prstGeom prst="rect">
                      <a:avLst/>
                    </a:prstGeom>
                    <a:noFill/>
                    <a:ln>
                      <a:noFill/>
                    </a:ln>
                  </pic:spPr>
                </pic:pic>
              </a:graphicData>
            </a:graphic>
          </wp:inline>
        </w:drawing>
      </w:r>
    </w:p>
    <w:p w14:paraId="209E067C" w14:textId="72AF776D" w:rsidR="00884533" w:rsidRPr="001A1951" w:rsidRDefault="00884533" w:rsidP="00884533">
      <w:pPr>
        <w:pStyle w:val="Caption"/>
        <w:jc w:val="center"/>
        <w:rPr>
          <w:sz w:val="24"/>
          <w:szCs w:val="24"/>
        </w:rPr>
      </w:pPr>
      <w:bookmarkStart w:id="260" w:name="_Toc151359248"/>
      <w:bookmarkStart w:id="261" w:name="_Toc156213862"/>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21</w:t>
      </w:r>
      <w:r w:rsidRPr="001A1951">
        <w:rPr>
          <w:sz w:val="24"/>
          <w:szCs w:val="24"/>
        </w:rPr>
        <w:fldChar w:fldCharType="end"/>
      </w:r>
      <w:r w:rsidRPr="001A1951">
        <w:rPr>
          <w:sz w:val="24"/>
          <w:szCs w:val="24"/>
        </w:rPr>
        <w:t xml:space="preserve"> System Sequence Diagram Manage Project Approve</w:t>
      </w:r>
      <w:bookmarkEnd w:id="260"/>
      <w:bookmarkEnd w:id="261"/>
    </w:p>
    <w:p w14:paraId="696B971D" w14:textId="2838ED63" w:rsidR="00884533" w:rsidRPr="001A1951" w:rsidRDefault="00752B2A" w:rsidP="00884533">
      <w:pPr>
        <w:jc w:val="center"/>
        <w:rPr>
          <w:sz w:val="24"/>
          <w:szCs w:val="24"/>
        </w:rPr>
      </w:pPr>
      <w:r>
        <w:rPr>
          <w:noProof/>
          <w:sz w:val="24"/>
          <w:szCs w:val="24"/>
        </w:rPr>
        <w:lastRenderedPageBreak/>
        <w:drawing>
          <wp:inline distT="0" distB="0" distL="0" distR="0" wp14:anchorId="38FD11D8" wp14:editId="7C8C2A1F">
            <wp:extent cx="5321300" cy="4495800"/>
            <wp:effectExtent l="0" t="0" r="0" b="0"/>
            <wp:docPr id="1933740172" name="Picture 193374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1300" cy="4495800"/>
                    </a:xfrm>
                    <a:prstGeom prst="rect">
                      <a:avLst/>
                    </a:prstGeom>
                    <a:noFill/>
                    <a:ln>
                      <a:noFill/>
                    </a:ln>
                  </pic:spPr>
                </pic:pic>
              </a:graphicData>
            </a:graphic>
          </wp:inline>
        </w:drawing>
      </w:r>
    </w:p>
    <w:p w14:paraId="5F912C18" w14:textId="60AF7DCE" w:rsidR="00884533" w:rsidRPr="001A1951" w:rsidRDefault="00884533" w:rsidP="00884533">
      <w:pPr>
        <w:pStyle w:val="Caption"/>
        <w:jc w:val="center"/>
        <w:rPr>
          <w:sz w:val="24"/>
          <w:szCs w:val="24"/>
        </w:rPr>
      </w:pPr>
      <w:bookmarkStart w:id="262" w:name="_Toc151359249"/>
      <w:bookmarkStart w:id="263" w:name="_Toc156213863"/>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22</w:t>
      </w:r>
      <w:r w:rsidRPr="001A1951">
        <w:rPr>
          <w:sz w:val="24"/>
          <w:szCs w:val="24"/>
        </w:rPr>
        <w:fldChar w:fldCharType="end"/>
      </w:r>
      <w:r w:rsidRPr="001A1951">
        <w:rPr>
          <w:sz w:val="24"/>
          <w:szCs w:val="24"/>
        </w:rPr>
        <w:t xml:space="preserve"> System Sequence Diagram Manage Project Publish</w:t>
      </w:r>
      <w:bookmarkEnd w:id="262"/>
      <w:bookmarkEnd w:id="263"/>
    </w:p>
    <w:p w14:paraId="5F557886" w14:textId="77777777" w:rsidR="00884533" w:rsidRPr="001A1951" w:rsidRDefault="00884533" w:rsidP="00884533">
      <w:pPr>
        <w:rPr>
          <w:sz w:val="24"/>
          <w:szCs w:val="24"/>
        </w:rPr>
      </w:pPr>
    </w:p>
    <w:p w14:paraId="6CFD846B" w14:textId="77777777" w:rsidR="00884533" w:rsidRPr="001A1951" w:rsidRDefault="00884533" w:rsidP="00884533">
      <w:pPr>
        <w:rPr>
          <w:sz w:val="24"/>
          <w:szCs w:val="24"/>
        </w:rPr>
      </w:pPr>
    </w:p>
    <w:p w14:paraId="54CDF19C" w14:textId="04F10E0D" w:rsidR="00884533" w:rsidRPr="001A1951" w:rsidRDefault="00B6748A" w:rsidP="00884533">
      <w:pPr>
        <w:keepNext/>
        <w:jc w:val="center"/>
        <w:rPr>
          <w:sz w:val="24"/>
          <w:szCs w:val="24"/>
        </w:rPr>
      </w:pPr>
      <w:r>
        <w:rPr>
          <w:noProof/>
          <w:sz w:val="24"/>
          <w:szCs w:val="24"/>
        </w:rPr>
        <w:lastRenderedPageBreak/>
        <w:drawing>
          <wp:inline distT="0" distB="0" distL="0" distR="0" wp14:anchorId="31003E0A" wp14:editId="642BF208">
            <wp:extent cx="5419725" cy="4495800"/>
            <wp:effectExtent l="0" t="0" r="9525" b="0"/>
            <wp:docPr id="1600289055" name="Picture 160028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9725" cy="4495800"/>
                    </a:xfrm>
                    <a:prstGeom prst="rect">
                      <a:avLst/>
                    </a:prstGeom>
                    <a:noFill/>
                    <a:ln>
                      <a:noFill/>
                    </a:ln>
                  </pic:spPr>
                </pic:pic>
              </a:graphicData>
            </a:graphic>
          </wp:inline>
        </w:drawing>
      </w:r>
    </w:p>
    <w:p w14:paraId="7BBAC782" w14:textId="48622EE9" w:rsidR="00884533" w:rsidRPr="001A1951" w:rsidRDefault="00884533" w:rsidP="00884533">
      <w:pPr>
        <w:pStyle w:val="Caption"/>
        <w:jc w:val="center"/>
        <w:rPr>
          <w:sz w:val="24"/>
          <w:szCs w:val="24"/>
        </w:rPr>
      </w:pPr>
      <w:bookmarkStart w:id="264" w:name="_Toc151359250"/>
      <w:bookmarkStart w:id="265" w:name="_Toc156213864"/>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23</w:t>
      </w:r>
      <w:r w:rsidRPr="001A1951">
        <w:rPr>
          <w:sz w:val="24"/>
          <w:szCs w:val="24"/>
        </w:rPr>
        <w:fldChar w:fldCharType="end"/>
      </w:r>
      <w:r w:rsidRPr="001A1951">
        <w:rPr>
          <w:sz w:val="24"/>
          <w:szCs w:val="24"/>
        </w:rPr>
        <w:t xml:space="preserve"> System Sequence Diagram Manage Proofreading Request Create</w:t>
      </w:r>
      <w:bookmarkEnd w:id="264"/>
      <w:bookmarkEnd w:id="265"/>
    </w:p>
    <w:p w14:paraId="4784BE43" w14:textId="546CDA1B" w:rsidR="00884533" w:rsidRPr="001A1951" w:rsidRDefault="002F0544" w:rsidP="00884533">
      <w:pPr>
        <w:keepNext/>
        <w:jc w:val="center"/>
        <w:rPr>
          <w:sz w:val="24"/>
          <w:szCs w:val="24"/>
        </w:rPr>
      </w:pPr>
      <w:r>
        <w:rPr>
          <w:noProof/>
          <w:sz w:val="24"/>
          <w:szCs w:val="24"/>
        </w:rPr>
        <w:lastRenderedPageBreak/>
        <w:drawing>
          <wp:inline distT="0" distB="0" distL="0" distR="0" wp14:anchorId="649C616F" wp14:editId="3D9D3E53">
            <wp:extent cx="5943600" cy="4629150"/>
            <wp:effectExtent l="0" t="0" r="0" b="0"/>
            <wp:docPr id="1285047543" name="Picture 128504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629150"/>
                    </a:xfrm>
                    <a:prstGeom prst="rect">
                      <a:avLst/>
                    </a:prstGeom>
                    <a:noFill/>
                    <a:ln>
                      <a:noFill/>
                    </a:ln>
                  </pic:spPr>
                </pic:pic>
              </a:graphicData>
            </a:graphic>
          </wp:inline>
        </w:drawing>
      </w:r>
    </w:p>
    <w:p w14:paraId="4A83E9E1" w14:textId="5EE77904" w:rsidR="00884533" w:rsidRPr="001A1951" w:rsidRDefault="00884533" w:rsidP="00884533">
      <w:pPr>
        <w:pStyle w:val="Caption"/>
        <w:jc w:val="center"/>
        <w:rPr>
          <w:sz w:val="24"/>
          <w:szCs w:val="24"/>
        </w:rPr>
      </w:pPr>
      <w:bookmarkStart w:id="266" w:name="_Toc156213865"/>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24</w:t>
      </w:r>
      <w:r w:rsidRPr="001A1951">
        <w:rPr>
          <w:sz w:val="24"/>
          <w:szCs w:val="24"/>
        </w:rPr>
        <w:fldChar w:fldCharType="end"/>
      </w:r>
      <w:r w:rsidRPr="001A1951">
        <w:rPr>
          <w:sz w:val="24"/>
          <w:szCs w:val="24"/>
        </w:rPr>
        <w:t xml:space="preserve"> System Sequence Diagram Manage Proofreading Request Approve</w:t>
      </w:r>
      <w:bookmarkEnd w:id="266"/>
    </w:p>
    <w:p w14:paraId="41B038E6" w14:textId="51B66A06" w:rsidR="00884533" w:rsidRPr="001A1951" w:rsidRDefault="00884533" w:rsidP="00884533">
      <w:pPr>
        <w:jc w:val="center"/>
        <w:rPr>
          <w:noProof/>
          <w:sz w:val="24"/>
          <w:szCs w:val="24"/>
        </w:rPr>
      </w:pPr>
    </w:p>
    <w:p w14:paraId="2083B96E" w14:textId="722D3A9D" w:rsidR="00884533" w:rsidRPr="001A1951" w:rsidRDefault="00B52753" w:rsidP="00884533">
      <w:pPr>
        <w:jc w:val="center"/>
        <w:rPr>
          <w:sz w:val="24"/>
          <w:szCs w:val="24"/>
        </w:rPr>
      </w:pPr>
      <w:r>
        <w:rPr>
          <w:noProof/>
          <w:sz w:val="24"/>
          <w:szCs w:val="24"/>
        </w:rPr>
        <w:lastRenderedPageBreak/>
        <w:drawing>
          <wp:inline distT="0" distB="0" distL="0" distR="0" wp14:anchorId="2E82F472" wp14:editId="26003CE7">
            <wp:extent cx="5619750" cy="4362450"/>
            <wp:effectExtent l="0" t="0" r="0" b="0"/>
            <wp:docPr id="151067682" name="Picture 1510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9750" cy="4362450"/>
                    </a:xfrm>
                    <a:prstGeom prst="rect">
                      <a:avLst/>
                    </a:prstGeom>
                    <a:noFill/>
                    <a:ln>
                      <a:noFill/>
                    </a:ln>
                  </pic:spPr>
                </pic:pic>
              </a:graphicData>
            </a:graphic>
          </wp:inline>
        </w:drawing>
      </w:r>
    </w:p>
    <w:p w14:paraId="786D7DAF" w14:textId="41342606" w:rsidR="00884533" w:rsidRPr="001A1951" w:rsidRDefault="00884533" w:rsidP="00884533">
      <w:pPr>
        <w:pStyle w:val="Caption"/>
        <w:jc w:val="center"/>
        <w:rPr>
          <w:sz w:val="24"/>
          <w:szCs w:val="24"/>
        </w:rPr>
      </w:pPr>
      <w:bookmarkStart w:id="267" w:name="_Toc151359251"/>
      <w:bookmarkStart w:id="268" w:name="_Toc156213866"/>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25</w:t>
      </w:r>
      <w:r w:rsidRPr="001A1951">
        <w:rPr>
          <w:sz w:val="24"/>
          <w:szCs w:val="24"/>
        </w:rPr>
        <w:fldChar w:fldCharType="end"/>
      </w:r>
      <w:r w:rsidRPr="001A1951">
        <w:rPr>
          <w:sz w:val="24"/>
          <w:szCs w:val="24"/>
        </w:rPr>
        <w:t xml:space="preserve"> System Sequence Diagram Manage Proofreading Request Assign</w:t>
      </w:r>
      <w:bookmarkEnd w:id="267"/>
      <w:bookmarkEnd w:id="268"/>
    </w:p>
    <w:p w14:paraId="1B7BA2C7" w14:textId="77777777" w:rsidR="00884533" w:rsidRPr="001A1951" w:rsidRDefault="00884533" w:rsidP="00884533">
      <w:pPr>
        <w:rPr>
          <w:sz w:val="24"/>
          <w:szCs w:val="24"/>
        </w:rPr>
      </w:pPr>
    </w:p>
    <w:p w14:paraId="71207E09" w14:textId="08F27473" w:rsidR="00884533" w:rsidRPr="001A1951" w:rsidRDefault="00D76D7D" w:rsidP="00884533">
      <w:pPr>
        <w:keepNext/>
        <w:jc w:val="center"/>
        <w:rPr>
          <w:sz w:val="24"/>
          <w:szCs w:val="24"/>
        </w:rPr>
      </w:pPr>
      <w:r>
        <w:rPr>
          <w:noProof/>
          <w:sz w:val="24"/>
          <w:szCs w:val="24"/>
        </w:rPr>
        <w:lastRenderedPageBreak/>
        <w:drawing>
          <wp:inline distT="0" distB="0" distL="0" distR="0" wp14:anchorId="7656F5BB" wp14:editId="19F5E22C">
            <wp:extent cx="5629275" cy="4686300"/>
            <wp:effectExtent l="0" t="0" r="9525" b="0"/>
            <wp:docPr id="2044099023" name="Picture 204409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275" cy="4686300"/>
                    </a:xfrm>
                    <a:prstGeom prst="rect">
                      <a:avLst/>
                    </a:prstGeom>
                    <a:noFill/>
                    <a:ln>
                      <a:noFill/>
                    </a:ln>
                  </pic:spPr>
                </pic:pic>
              </a:graphicData>
            </a:graphic>
          </wp:inline>
        </w:drawing>
      </w:r>
    </w:p>
    <w:p w14:paraId="069025FF" w14:textId="30C0F36F" w:rsidR="00884533" w:rsidRPr="001A1951" w:rsidRDefault="00884533" w:rsidP="00884533">
      <w:pPr>
        <w:pStyle w:val="Caption"/>
        <w:jc w:val="center"/>
        <w:rPr>
          <w:sz w:val="24"/>
          <w:szCs w:val="24"/>
        </w:rPr>
      </w:pPr>
      <w:bookmarkStart w:id="269" w:name="_Toc151359252"/>
      <w:bookmarkStart w:id="270" w:name="_Toc156213867"/>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26</w:t>
      </w:r>
      <w:r w:rsidRPr="001A1951">
        <w:rPr>
          <w:sz w:val="24"/>
          <w:szCs w:val="24"/>
        </w:rPr>
        <w:fldChar w:fldCharType="end"/>
      </w:r>
      <w:r w:rsidRPr="001A1951">
        <w:rPr>
          <w:sz w:val="24"/>
          <w:szCs w:val="24"/>
        </w:rPr>
        <w:t xml:space="preserve"> System Sequence Diagram Manage User</w:t>
      </w:r>
      <w:bookmarkEnd w:id="269"/>
      <w:bookmarkEnd w:id="270"/>
    </w:p>
    <w:p w14:paraId="630E4B87" w14:textId="77777777" w:rsidR="00884533" w:rsidRPr="001A1951" w:rsidRDefault="00884533" w:rsidP="00884533">
      <w:pPr>
        <w:jc w:val="center"/>
        <w:rPr>
          <w:sz w:val="24"/>
          <w:szCs w:val="24"/>
        </w:rPr>
      </w:pPr>
      <w:r w:rsidRPr="001A1951">
        <w:rPr>
          <w:noProof/>
          <w:sz w:val="24"/>
          <w:szCs w:val="24"/>
          <w:lang w:eastAsia="en-PH"/>
        </w:rPr>
        <w:lastRenderedPageBreak/>
        <w:drawing>
          <wp:inline distT="0" distB="0" distL="0" distR="0" wp14:anchorId="58518328" wp14:editId="4A217BF5">
            <wp:extent cx="4579915" cy="3197225"/>
            <wp:effectExtent l="0" t="0" r="0" b="3175"/>
            <wp:docPr id="38" name="Picture 38" descr="A diagram of re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report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12652" cy="3220079"/>
                    </a:xfrm>
                    <a:prstGeom prst="rect">
                      <a:avLst/>
                    </a:prstGeom>
                  </pic:spPr>
                </pic:pic>
              </a:graphicData>
            </a:graphic>
          </wp:inline>
        </w:drawing>
      </w:r>
    </w:p>
    <w:p w14:paraId="3674541C" w14:textId="6AA48ADD" w:rsidR="00884533" w:rsidRPr="001A1951" w:rsidRDefault="00884533" w:rsidP="00884533">
      <w:pPr>
        <w:pStyle w:val="Caption"/>
        <w:jc w:val="center"/>
        <w:rPr>
          <w:sz w:val="24"/>
          <w:szCs w:val="24"/>
        </w:rPr>
      </w:pPr>
      <w:bookmarkStart w:id="271" w:name="_Toc151359253"/>
      <w:bookmarkStart w:id="272" w:name="_Toc156213868"/>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27</w:t>
      </w:r>
      <w:r w:rsidRPr="001A1951">
        <w:rPr>
          <w:sz w:val="24"/>
          <w:szCs w:val="24"/>
        </w:rPr>
        <w:fldChar w:fldCharType="end"/>
      </w:r>
      <w:r w:rsidRPr="001A1951">
        <w:rPr>
          <w:sz w:val="24"/>
          <w:szCs w:val="24"/>
        </w:rPr>
        <w:t xml:space="preserve"> System Sequence Diagram Generate Report</w:t>
      </w:r>
      <w:bookmarkEnd w:id="271"/>
      <w:bookmarkEnd w:id="272"/>
    </w:p>
    <w:p w14:paraId="27CB7663" w14:textId="77777777" w:rsidR="00884533" w:rsidRPr="001A1951" w:rsidRDefault="00884533" w:rsidP="00884533">
      <w:pPr>
        <w:keepNext/>
        <w:jc w:val="center"/>
        <w:rPr>
          <w:sz w:val="24"/>
          <w:szCs w:val="24"/>
        </w:rPr>
      </w:pPr>
      <w:r w:rsidRPr="001A1951">
        <w:rPr>
          <w:noProof/>
          <w:sz w:val="24"/>
          <w:szCs w:val="24"/>
          <w:lang w:eastAsia="en-PH"/>
        </w:rPr>
        <w:drawing>
          <wp:inline distT="0" distB="0" distL="0" distR="0" wp14:anchorId="019D4B76" wp14:editId="0A649F19">
            <wp:extent cx="5005916" cy="4299774"/>
            <wp:effectExtent l="0" t="0" r="4445" b="5715"/>
            <wp:docPr id="40" name="Picture 40"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logi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47605" cy="4335583"/>
                    </a:xfrm>
                    <a:prstGeom prst="rect">
                      <a:avLst/>
                    </a:prstGeom>
                  </pic:spPr>
                </pic:pic>
              </a:graphicData>
            </a:graphic>
          </wp:inline>
        </w:drawing>
      </w:r>
    </w:p>
    <w:p w14:paraId="438980FE" w14:textId="619A2E30" w:rsidR="00884533" w:rsidRPr="001A1951" w:rsidRDefault="00884533" w:rsidP="00884533">
      <w:pPr>
        <w:pStyle w:val="Caption"/>
        <w:jc w:val="center"/>
        <w:rPr>
          <w:rStyle w:val="Heading3Char"/>
          <w:rFonts w:eastAsiaTheme="minorEastAsia" w:cstheme="minorBidi"/>
          <w:i w:val="0"/>
        </w:rPr>
      </w:pPr>
      <w:bookmarkStart w:id="273" w:name="_Toc151359254"/>
      <w:bookmarkStart w:id="274" w:name="_Toc156213869"/>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28</w:t>
      </w:r>
      <w:r w:rsidRPr="001A1951">
        <w:rPr>
          <w:sz w:val="24"/>
          <w:szCs w:val="24"/>
        </w:rPr>
        <w:fldChar w:fldCharType="end"/>
      </w:r>
      <w:r w:rsidRPr="001A1951">
        <w:rPr>
          <w:sz w:val="24"/>
          <w:szCs w:val="24"/>
        </w:rPr>
        <w:t xml:space="preserve"> System Sequence Diagram Access System</w:t>
      </w:r>
      <w:bookmarkEnd w:id="273"/>
      <w:bookmarkEnd w:id="274"/>
    </w:p>
    <w:p w14:paraId="19E658B7" w14:textId="77777777" w:rsidR="00884533" w:rsidRPr="001A1951" w:rsidRDefault="00884533" w:rsidP="00884533">
      <w:pPr>
        <w:rPr>
          <w:sz w:val="24"/>
          <w:szCs w:val="24"/>
        </w:rPr>
      </w:pPr>
    </w:p>
    <w:p w14:paraId="1EE816AA" w14:textId="06843850" w:rsidR="00DD3BC6" w:rsidRPr="001A1951" w:rsidRDefault="00DD3BC6" w:rsidP="0021486B">
      <w:pPr>
        <w:pStyle w:val="Heading3"/>
        <w:ind w:firstLine="720"/>
      </w:pPr>
      <w:bookmarkStart w:id="275" w:name="_Toc135911851"/>
      <w:bookmarkStart w:id="276" w:name="_Toc156213780"/>
      <w:r w:rsidRPr="001A1951">
        <w:t>Package Diagram</w:t>
      </w:r>
      <w:bookmarkEnd w:id="275"/>
      <w:bookmarkEnd w:id="276"/>
    </w:p>
    <w:p w14:paraId="4A77B0FA" w14:textId="77777777" w:rsidR="00884533" w:rsidRPr="001A1951" w:rsidRDefault="00884533" w:rsidP="00884533">
      <w:pPr>
        <w:keepNext/>
        <w:rPr>
          <w:sz w:val="24"/>
          <w:szCs w:val="24"/>
        </w:rPr>
      </w:pPr>
      <w:r w:rsidRPr="001A1951">
        <w:rPr>
          <w:noProof/>
          <w:sz w:val="24"/>
          <w:szCs w:val="24"/>
          <w:lang w:eastAsia="en-PH"/>
        </w:rPr>
        <w:drawing>
          <wp:inline distT="0" distB="0" distL="0" distR="0" wp14:anchorId="4EF64C18" wp14:editId="59D22410">
            <wp:extent cx="6197600" cy="3954145"/>
            <wp:effectExtent l="0" t="0" r="0" b="825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197600" cy="3954145"/>
                    </a:xfrm>
                    <a:prstGeom prst="rect">
                      <a:avLst/>
                    </a:prstGeom>
                  </pic:spPr>
                </pic:pic>
              </a:graphicData>
            </a:graphic>
          </wp:inline>
        </w:drawing>
      </w:r>
    </w:p>
    <w:p w14:paraId="6CCD3F9C" w14:textId="77777777" w:rsidR="00884533" w:rsidRPr="001A1951" w:rsidRDefault="00884533" w:rsidP="00884533">
      <w:pPr>
        <w:pStyle w:val="Caption"/>
        <w:rPr>
          <w:sz w:val="24"/>
          <w:szCs w:val="24"/>
        </w:rPr>
      </w:pPr>
    </w:p>
    <w:p w14:paraId="190E26E1" w14:textId="64453D0B" w:rsidR="00884533" w:rsidRPr="001A1951" w:rsidRDefault="00884533" w:rsidP="00884533">
      <w:pPr>
        <w:pStyle w:val="Caption"/>
        <w:jc w:val="center"/>
        <w:rPr>
          <w:sz w:val="24"/>
          <w:szCs w:val="24"/>
        </w:rPr>
      </w:pPr>
      <w:bookmarkStart w:id="277" w:name="_Toc151359257"/>
      <w:bookmarkStart w:id="278" w:name="_Toc156213870"/>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29</w:t>
      </w:r>
      <w:r w:rsidRPr="001A1951">
        <w:rPr>
          <w:sz w:val="24"/>
          <w:szCs w:val="24"/>
        </w:rPr>
        <w:fldChar w:fldCharType="end"/>
      </w:r>
      <w:r w:rsidRPr="001A1951">
        <w:rPr>
          <w:sz w:val="24"/>
          <w:szCs w:val="24"/>
        </w:rPr>
        <w:t xml:space="preserve"> Package </w:t>
      </w:r>
      <w:proofErr w:type="gramStart"/>
      <w:r w:rsidRPr="001A1951">
        <w:rPr>
          <w:sz w:val="24"/>
          <w:szCs w:val="24"/>
        </w:rPr>
        <w:t>diagram</w:t>
      </w:r>
      <w:bookmarkEnd w:id="277"/>
      <w:bookmarkEnd w:id="278"/>
      <w:proofErr w:type="gramEnd"/>
    </w:p>
    <w:p w14:paraId="7868FECE" w14:textId="77777777" w:rsidR="00884533" w:rsidRPr="001A1951" w:rsidRDefault="00884533" w:rsidP="00884533">
      <w:pPr>
        <w:rPr>
          <w:sz w:val="24"/>
          <w:szCs w:val="24"/>
        </w:rPr>
      </w:pPr>
    </w:p>
    <w:p w14:paraId="63FB4DF6" w14:textId="10B371B3" w:rsidR="00485BC1" w:rsidRPr="001A1951" w:rsidRDefault="00485BC1" w:rsidP="0021486B">
      <w:pPr>
        <w:pStyle w:val="Heading3"/>
        <w:ind w:firstLine="720"/>
      </w:pPr>
      <w:bookmarkStart w:id="279" w:name="_Toc135911852"/>
      <w:bookmarkStart w:id="280" w:name="_Toc156213781"/>
      <w:r w:rsidRPr="001A1951">
        <w:t>Component Diagram</w:t>
      </w:r>
      <w:bookmarkEnd w:id="279"/>
      <w:bookmarkEnd w:id="280"/>
    </w:p>
    <w:p w14:paraId="0D80409A" w14:textId="77777777" w:rsidR="00884533" w:rsidRPr="001A1951" w:rsidRDefault="00884533" w:rsidP="00884533">
      <w:pPr>
        <w:keepNext/>
        <w:rPr>
          <w:sz w:val="24"/>
          <w:szCs w:val="24"/>
        </w:rPr>
      </w:pPr>
      <w:r w:rsidRPr="001A1951">
        <w:rPr>
          <w:noProof/>
          <w:sz w:val="24"/>
          <w:szCs w:val="24"/>
          <w:lang w:eastAsia="en-PH"/>
        </w:rPr>
        <w:drawing>
          <wp:inline distT="0" distB="0" distL="0" distR="0" wp14:anchorId="52F1255E" wp14:editId="08336018">
            <wp:extent cx="5943600" cy="2253615"/>
            <wp:effectExtent l="0" t="0" r="0" b="0"/>
            <wp:docPr id="33" name="Picture 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0C3B1DC1" w14:textId="2B1059FF" w:rsidR="00884533" w:rsidRPr="001A1951" w:rsidRDefault="00884533" w:rsidP="00884533">
      <w:pPr>
        <w:pStyle w:val="Caption"/>
        <w:jc w:val="center"/>
        <w:rPr>
          <w:sz w:val="24"/>
          <w:szCs w:val="24"/>
        </w:rPr>
      </w:pPr>
      <w:bookmarkStart w:id="281" w:name="_Toc151359258"/>
      <w:bookmarkStart w:id="282" w:name="_Toc156213871"/>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30</w:t>
      </w:r>
      <w:r w:rsidRPr="001A1951">
        <w:rPr>
          <w:sz w:val="24"/>
          <w:szCs w:val="24"/>
        </w:rPr>
        <w:fldChar w:fldCharType="end"/>
      </w:r>
      <w:r w:rsidRPr="001A1951">
        <w:rPr>
          <w:sz w:val="24"/>
          <w:szCs w:val="24"/>
        </w:rPr>
        <w:t xml:space="preserve"> Component Diagram</w:t>
      </w:r>
      <w:bookmarkEnd w:id="281"/>
      <w:bookmarkEnd w:id="282"/>
    </w:p>
    <w:p w14:paraId="18097D54" w14:textId="77777777" w:rsidR="00884533" w:rsidRPr="001A1951" w:rsidRDefault="00884533" w:rsidP="00884533">
      <w:pPr>
        <w:rPr>
          <w:sz w:val="24"/>
          <w:szCs w:val="24"/>
        </w:rPr>
      </w:pPr>
    </w:p>
    <w:p w14:paraId="2DACF6CE" w14:textId="77777777" w:rsidR="00884533" w:rsidRPr="001A1951" w:rsidRDefault="00884533" w:rsidP="0021486B">
      <w:pPr>
        <w:pStyle w:val="Heading3"/>
        <w:spacing w:line="480" w:lineRule="auto"/>
        <w:ind w:firstLine="720"/>
        <w:rPr>
          <w:rFonts w:cs="Arial"/>
        </w:rPr>
      </w:pPr>
      <w:bookmarkStart w:id="283" w:name="_Toc156213782"/>
      <w:r w:rsidRPr="001A1951">
        <w:rPr>
          <w:rFonts w:cs="Arial"/>
        </w:rPr>
        <w:t>Deployment Diagram</w:t>
      </w:r>
      <w:bookmarkEnd w:id="283"/>
    </w:p>
    <w:p w14:paraId="5F850152" w14:textId="77777777" w:rsidR="00884533" w:rsidRPr="001A1951" w:rsidRDefault="00884533" w:rsidP="00884533">
      <w:pPr>
        <w:keepNext/>
        <w:rPr>
          <w:sz w:val="24"/>
          <w:szCs w:val="24"/>
        </w:rPr>
      </w:pPr>
      <w:r w:rsidRPr="001A1951">
        <w:rPr>
          <w:noProof/>
          <w:sz w:val="24"/>
          <w:szCs w:val="24"/>
          <w:lang w:eastAsia="en-PH"/>
        </w:rPr>
        <w:drawing>
          <wp:inline distT="0" distB="0" distL="0" distR="0" wp14:anchorId="4E1F8B31" wp14:editId="2B2BA8C6">
            <wp:extent cx="6036782" cy="2779435"/>
            <wp:effectExtent l="0" t="0" r="0" b="0"/>
            <wp:docPr id="1890817291" name="Picture 189081729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17291" name="Picture 1890817291" descr="A blue screen with black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36782" cy="2779435"/>
                    </a:xfrm>
                    <a:prstGeom prst="rect">
                      <a:avLst/>
                    </a:prstGeom>
                  </pic:spPr>
                </pic:pic>
              </a:graphicData>
            </a:graphic>
          </wp:inline>
        </w:drawing>
      </w:r>
    </w:p>
    <w:p w14:paraId="0C908161" w14:textId="5CDAD71C" w:rsidR="00884533" w:rsidRPr="001A1951" w:rsidRDefault="00884533" w:rsidP="00884533">
      <w:pPr>
        <w:pStyle w:val="Caption"/>
        <w:jc w:val="center"/>
        <w:rPr>
          <w:sz w:val="24"/>
          <w:szCs w:val="24"/>
        </w:rPr>
      </w:pPr>
      <w:bookmarkStart w:id="284" w:name="_Toc151359259"/>
      <w:bookmarkStart w:id="285" w:name="_Toc156213872"/>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31</w:t>
      </w:r>
      <w:r w:rsidRPr="001A1951">
        <w:rPr>
          <w:sz w:val="24"/>
          <w:szCs w:val="24"/>
        </w:rPr>
        <w:fldChar w:fldCharType="end"/>
      </w:r>
      <w:r w:rsidRPr="001A1951">
        <w:rPr>
          <w:sz w:val="24"/>
          <w:szCs w:val="24"/>
        </w:rPr>
        <w:t xml:space="preserve"> Deployment Diagram</w:t>
      </w:r>
      <w:bookmarkEnd w:id="284"/>
      <w:bookmarkEnd w:id="285"/>
    </w:p>
    <w:p w14:paraId="1EC030DF" w14:textId="77777777" w:rsidR="00884533" w:rsidRPr="001A1951" w:rsidRDefault="00884533" w:rsidP="00884533">
      <w:pPr>
        <w:spacing w:line="480" w:lineRule="auto"/>
        <w:rPr>
          <w:rFonts w:cs="Arial"/>
          <w:sz w:val="24"/>
          <w:szCs w:val="24"/>
        </w:rPr>
        <w:sectPr w:rsidR="00884533" w:rsidRPr="001A1951" w:rsidSect="00EB1638">
          <w:footerReference w:type="default" r:id="rId51"/>
          <w:pgSz w:w="12240" w:h="15840"/>
          <w:pgMar w:top="1440" w:right="1440" w:bottom="1440" w:left="1440" w:header="708" w:footer="708" w:gutter="0"/>
          <w:cols w:space="708"/>
          <w:docGrid w:linePitch="360"/>
        </w:sectPr>
      </w:pPr>
    </w:p>
    <w:p w14:paraId="6CF025A4" w14:textId="77777777" w:rsidR="00884533" w:rsidRPr="001A1951" w:rsidRDefault="00884533" w:rsidP="00884533">
      <w:pPr>
        <w:rPr>
          <w:sz w:val="24"/>
          <w:szCs w:val="24"/>
        </w:rPr>
      </w:pPr>
    </w:p>
    <w:p w14:paraId="088D860B" w14:textId="77777777" w:rsidR="00884533" w:rsidRPr="001A1951" w:rsidRDefault="00884533" w:rsidP="0021486B">
      <w:pPr>
        <w:ind w:firstLine="720"/>
        <w:rPr>
          <w:rStyle w:val="Heading3Char"/>
        </w:rPr>
      </w:pPr>
      <w:bookmarkStart w:id="286" w:name="_Toc156213783"/>
      <w:r w:rsidRPr="001A1951">
        <w:rPr>
          <w:rStyle w:val="Heading3Char"/>
        </w:rPr>
        <w:t>State Machine Diagrams</w:t>
      </w:r>
      <w:bookmarkEnd w:id="286"/>
    </w:p>
    <w:p w14:paraId="385C102A" w14:textId="77777777" w:rsidR="00884533" w:rsidRPr="001A1951" w:rsidRDefault="00884533" w:rsidP="00884533">
      <w:pPr>
        <w:keepNext/>
        <w:ind w:left="720"/>
        <w:jc w:val="center"/>
        <w:rPr>
          <w:sz w:val="24"/>
          <w:szCs w:val="24"/>
        </w:rPr>
      </w:pPr>
      <w:r w:rsidRPr="001A1951">
        <w:rPr>
          <w:noProof/>
          <w:sz w:val="24"/>
          <w:szCs w:val="24"/>
          <w:lang w:eastAsia="en-PH"/>
        </w:rPr>
        <w:drawing>
          <wp:inline distT="0" distB="0" distL="0" distR="0" wp14:anchorId="062624FC" wp14:editId="00657C6A">
            <wp:extent cx="5375893" cy="1889760"/>
            <wp:effectExtent l="0" t="0" r="0" b="0"/>
            <wp:docPr id="258757509" name="Picture 25875750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57509" name="Picture 2" descr="A diagram of a company&#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8113" cy="1890540"/>
                    </a:xfrm>
                    <a:prstGeom prst="rect">
                      <a:avLst/>
                    </a:prstGeom>
                    <a:noFill/>
                    <a:ln>
                      <a:noFill/>
                    </a:ln>
                  </pic:spPr>
                </pic:pic>
              </a:graphicData>
            </a:graphic>
          </wp:inline>
        </w:drawing>
      </w:r>
    </w:p>
    <w:p w14:paraId="3EE4EFA1" w14:textId="134C5FA4" w:rsidR="00884533" w:rsidRPr="001A1951" w:rsidRDefault="00884533" w:rsidP="00884533">
      <w:pPr>
        <w:pStyle w:val="Caption"/>
        <w:jc w:val="center"/>
        <w:rPr>
          <w:sz w:val="24"/>
          <w:szCs w:val="24"/>
        </w:rPr>
      </w:pPr>
      <w:bookmarkStart w:id="287" w:name="_Toc151359255"/>
      <w:bookmarkStart w:id="288" w:name="_Toc156213873"/>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32</w:t>
      </w:r>
      <w:r w:rsidRPr="001A1951">
        <w:rPr>
          <w:sz w:val="24"/>
          <w:szCs w:val="24"/>
        </w:rPr>
        <w:fldChar w:fldCharType="end"/>
      </w:r>
      <w:r w:rsidRPr="001A1951">
        <w:rPr>
          <w:sz w:val="24"/>
          <w:szCs w:val="24"/>
        </w:rPr>
        <w:t xml:space="preserve"> State Machine Diagram Proofreading Approval</w:t>
      </w:r>
      <w:bookmarkEnd w:id="287"/>
      <w:bookmarkEnd w:id="288"/>
    </w:p>
    <w:p w14:paraId="6FC9BB31" w14:textId="6B2EB7E3" w:rsidR="00884533" w:rsidRPr="001A1951" w:rsidRDefault="00884533" w:rsidP="00884533">
      <w:pPr>
        <w:keepNext/>
        <w:ind w:left="720"/>
        <w:rPr>
          <w:sz w:val="24"/>
          <w:szCs w:val="24"/>
        </w:rPr>
      </w:pPr>
      <w:r w:rsidRPr="001A1951">
        <w:rPr>
          <w:noProof/>
          <w:sz w:val="24"/>
          <w:szCs w:val="24"/>
          <w:lang w:eastAsia="en-PH"/>
        </w:rPr>
        <w:drawing>
          <wp:inline distT="0" distB="0" distL="0" distR="0" wp14:anchorId="5062B012" wp14:editId="750979E7">
            <wp:extent cx="4976335" cy="1214547"/>
            <wp:effectExtent l="0" t="0" r="0" b="5080"/>
            <wp:docPr id="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rojec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0368" cy="1225294"/>
                    </a:xfrm>
                    <a:prstGeom prst="rect">
                      <a:avLst/>
                    </a:prstGeom>
                    <a:noFill/>
                  </pic:spPr>
                </pic:pic>
              </a:graphicData>
            </a:graphic>
          </wp:inline>
        </w:drawing>
      </w:r>
    </w:p>
    <w:p w14:paraId="291F407C" w14:textId="7FCBFCE9" w:rsidR="00884533" w:rsidRPr="001A1951" w:rsidRDefault="00884533" w:rsidP="00884533">
      <w:pPr>
        <w:pStyle w:val="Caption"/>
        <w:jc w:val="center"/>
        <w:rPr>
          <w:sz w:val="24"/>
          <w:szCs w:val="24"/>
        </w:rPr>
      </w:pPr>
      <w:bookmarkStart w:id="289" w:name="_Toc151359256"/>
      <w:bookmarkStart w:id="290" w:name="_Toc156213874"/>
      <w:r w:rsidRPr="001A1951">
        <w:rPr>
          <w:sz w:val="24"/>
          <w:szCs w:val="24"/>
        </w:rPr>
        <w:t xml:space="preserve">Figure </w:t>
      </w:r>
      <w:r w:rsidRPr="001A1951">
        <w:rPr>
          <w:sz w:val="24"/>
          <w:szCs w:val="24"/>
        </w:rPr>
        <w:fldChar w:fldCharType="begin"/>
      </w:r>
      <w:r w:rsidRPr="001A1951">
        <w:rPr>
          <w:sz w:val="24"/>
          <w:szCs w:val="24"/>
        </w:rPr>
        <w:instrText xml:space="preserve"> SEQ Figure \* ARABIC </w:instrText>
      </w:r>
      <w:r w:rsidRPr="001A1951">
        <w:rPr>
          <w:sz w:val="24"/>
          <w:szCs w:val="24"/>
        </w:rPr>
        <w:fldChar w:fldCharType="separate"/>
      </w:r>
      <w:r w:rsidR="004E1238">
        <w:rPr>
          <w:noProof/>
          <w:sz w:val="24"/>
          <w:szCs w:val="24"/>
        </w:rPr>
        <w:t>33</w:t>
      </w:r>
      <w:r w:rsidRPr="001A1951">
        <w:rPr>
          <w:sz w:val="24"/>
          <w:szCs w:val="24"/>
        </w:rPr>
        <w:fldChar w:fldCharType="end"/>
      </w:r>
      <w:r w:rsidRPr="001A1951">
        <w:rPr>
          <w:sz w:val="24"/>
          <w:szCs w:val="24"/>
        </w:rPr>
        <w:t xml:space="preserve"> State Machine Diagram Project Approval</w:t>
      </w:r>
      <w:bookmarkEnd w:id="289"/>
      <w:bookmarkEnd w:id="290"/>
    </w:p>
    <w:p w14:paraId="2EF9AE4A" w14:textId="77777777" w:rsidR="00884533" w:rsidRPr="001A1951" w:rsidRDefault="00884533" w:rsidP="00884533">
      <w:pPr>
        <w:keepNext/>
        <w:ind w:left="720"/>
        <w:rPr>
          <w:sz w:val="24"/>
          <w:szCs w:val="24"/>
        </w:rPr>
      </w:pPr>
    </w:p>
    <w:p w14:paraId="3BA00D2C" w14:textId="77777777" w:rsidR="00884533" w:rsidRPr="001A1951" w:rsidRDefault="00884533" w:rsidP="00884533">
      <w:pPr>
        <w:pStyle w:val="Caption"/>
        <w:jc w:val="center"/>
        <w:rPr>
          <w:rStyle w:val="Heading3Char"/>
        </w:rPr>
      </w:pPr>
      <w:r w:rsidRPr="001A1951">
        <w:rPr>
          <w:sz w:val="24"/>
          <w:szCs w:val="24"/>
        </w:rPr>
        <w:t xml:space="preserve"> </w:t>
      </w:r>
    </w:p>
    <w:p w14:paraId="2A7C95DA" w14:textId="77777777" w:rsidR="00884533" w:rsidRPr="001A1951" w:rsidRDefault="00884533" w:rsidP="00884533">
      <w:pPr>
        <w:rPr>
          <w:sz w:val="24"/>
          <w:szCs w:val="24"/>
        </w:rPr>
      </w:pPr>
    </w:p>
    <w:p w14:paraId="749A051D" w14:textId="77777777" w:rsidR="00A12E73" w:rsidRPr="001A1951" w:rsidRDefault="00A12E73" w:rsidP="00A12E73">
      <w:pPr>
        <w:rPr>
          <w:sz w:val="24"/>
          <w:szCs w:val="24"/>
        </w:rPr>
      </w:pPr>
    </w:p>
    <w:p w14:paraId="7D0338FF" w14:textId="77777777" w:rsidR="00A12E73" w:rsidRPr="001A1951" w:rsidRDefault="00A12E73" w:rsidP="00A12E73">
      <w:pPr>
        <w:rPr>
          <w:sz w:val="24"/>
          <w:szCs w:val="24"/>
        </w:rPr>
      </w:pPr>
    </w:p>
    <w:p w14:paraId="64F2D3B6" w14:textId="77777777" w:rsidR="00A12E73" w:rsidRPr="001A1951" w:rsidRDefault="00A12E73" w:rsidP="00A12E73">
      <w:pPr>
        <w:rPr>
          <w:sz w:val="24"/>
          <w:szCs w:val="24"/>
        </w:rPr>
      </w:pPr>
    </w:p>
    <w:p w14:paraId="1013C96D" w14:textId="7FAE835F" w:rsidR="00A12E73" w:rsidRPr="001A1951" w:rsidRDefault="00A12E73" w:rsidP="00A12E73">
      <w:pPr>
        <w:rPr>
          <w:sz w:val="24"/>
          <w:szCs w:val="24"/>
        </w:rPr>
        <w:sectPr w:rsidR="00A12E73" w:rsidRPr="001A1951" w:rsidSect="00EB1638">
          <w:pgSz w:w="12240" w:h="15840"/>
          <w:pgMar w:top="1440" w:right="1440" w:bottom="1440" w:left="1440" w:header="708" w:footer="708" w:gutter="0"/>
          <w:cols w:space="708"/>
          <w:docGrid w:linePitch="360"/>
        </w:sectPr>
      </w:pPr>
    </w:p>
    <w:p w14:paraId="55178DA8" w14:textId="46B7DC48" w:rsidR="006E0C32" w:rsidRPr="001A1951" w:rsidRDefault="00A91F0D" w:rsidP="007B0F27">
      <w:pPr>
        <w:pStyle w:val="Heading1"/>
        <w:spacing w:line="480" w:lineRule="auto"/>
        <w:jc w:val="both"/>
        <w:rPr>
          <w:sz w:val="24"/>
          <w:szCs w:val="24"/>
        </w:rPr>
      </w:pPr>
      <w:bookmarkStart w:id="291" w:name="_Toc135911854"/>
      <w:bookmarkStart w:id="292" w:name="_Toc156213784"/>
      <w:r w:rsidRPr="001A1951">
        <w:rPr>
          <w:sz w:val="24"/>
          <w:szCs w:val="24"/>
        </w:rPr>
        <w:lastRenderedPageBreak/>
        <w:t>Results and Discussion</w:t>
      </w:r>
      <w:bookmarkEnd w:id="291"/>
      <w:bookmarkEnd w:id="292"/>
    </w:p>
    <w:p w14:paraId="7BF329C2" w14:textId="13B65A44" w:rsidR="00C654B9" w:rsidRPr="001A1951" w:rsidRDefault="30AC2669" w:rsidP="007B0F27">
      <w:pPr>
        <w:spacing w:line="480" w:lineRule="auto"/>
        <w:ind w:firstLine="284"/>
        <w:jc w:val="both"/>
        <w:rPr>
          <w:sz w:val="24"/>
          <w:szCs w:val="24"/>
        </w:rPr>
      </w:pPr>
      <w:r w:rsidRPr="7F45A552">
        <w:rPr>
          <w:sz w:val="24"/>
          <w:szCs w:val="24"/>
        </w:rPr>
        <w:t xml:space="preserve">Certainly! In this section, we will delve into the noteworthy advancements achieved in the ongoing development of </w:t>
      </w:r>
      <w:proofErr w:type="spellStart"/>
      <w:r w:rsidRPr="7F45A552">
        <w:rPr>
          <w:sz w:val="24"/>
          <w:szCs w:val="24"/>
        </w:rPr>
        <w:t>Ramkolek</w:t>
      </w:r>
      <w:proofErr w:type="spellEnd"/>
      <w:r w:rsidRPr="7F45A552">
        <w:rPr>
          <w:sz w:val="24"/>
          <w:szCs w:val="24"/>
        </w:rPr>
        <w:t xml:space="preserve"> </w:t>
      </w:r>
      <w:del w:id="293" w:author="Christian Viola" w:date="2024-02-19T04:04:00Z">
        <w:r w:rsidR="0872D3B6" w:rsidRPr="7F45A552" w:rsidDel="30AC2669">
          <w:rPr>
            <w:sz w:val="24"/>
            <w:szCs w:val="24"/>
          </w:rPr>
          <w:delText>subsequent to</w:delText>
        </w:r>
      </w:del>
      <w:ins w:id="294" w:author="Christian Viola" w:date="2024-02-19T04:04:00Z">
        <w:r w:rsidR="1C0D2B62" w:rsidRPr="7F45A552">
          <w:rPr>
            <w:sz w:val="24"/>
            <w:szCs w:val="24"/>
          </w:rPr>
          <w:t>after</w:t>
        </w:r>
      </w:ins>
      <w:r w:rsidRPr="7F45A552">
        <w:rPr>
          <w:sz w:val="24"/>
          <w:szCs w:val="24"/>
        </w:rPr>
        <w:t xml:space="preserve"> the initiation of SNTSDEV. The dedicated team has proactively delved into the comprehensive backlog, diligently tackling </w:t>
      </w:r>
      <w:bookmarkStart w:id="295" w:name="_Int_xS8G2OKW"/>
      <w:r w:rsidRPr="7F45A552">
        <w:rPr>
          <w:sz w:val="24"/>
          <w:szCs w:val="24"/>
        </w:rPr>
        <w:t>various items</w:t>
      </w:r>
      <w:bookmarkEnd w:id="295"/>
      <w:r w:rsidRPr="7F45A552">
        <w:rPr>
          <w:sz w:val="24"/>
          <w:szCs w:val="24"/>
        </w:rPr>
        <w:t xml:space="preserve"> to make substantial headway in bringing </w:t>
      </w:r>
      <w:proofErr w:type="spellStart"/>
      <w:r w:rsidRPr="7F45A552">
        <w:rPr>
          <w:sz w:val="24"/>
          <w:szCs w:val="24"/>
        </w:rPr>
        <w:t>Ramkolek</w:t>
      </w:r>
      <w:proofErr w:type="spellEnd"/>
      <w:r w:rsidRPr="7F45A552">
        <w:rPr>
          <w:sz w:val="24"/>
          <w:szCs w:val="24"/>
        </w:rPr>
        <w:t xml:space="preserve"> to fruition. Demonstrating unwavering commitment and expertise, the team has successfully materialized </w:t>
      </w:r>
      <w:del w:id="296" w:author="Christian Viola" w:date="2024-02-19T04:04:00Z">
        <w:r w:rsidR="0872D3B6" w:rsidRPr="7F45A552" w:rsidDel="30AC2669">
          <w:rPr>
            <w:sz w:val="24"/>
            <w:szCs w:val="24"/>
          </w:rPr>
          <w:delText>a number of</w:delText>
        </w:r>
      </w:del>
      <w:ins w:id="297" w:author="Christian Viola" w:date="2024-02-19T04:04:00Z">
        <w:r w:rsidR="5F7FBC79" w:rsidRPr="7F45A552">
          <w:rPr>
            <w:sz w:val="24"/>
            <w:szCs w:val="24"/>
          </w:rPr>
          <w:t>several</w:t>
        </w:r>
      </w:ins>
      <w:r w:rsidRPr="7F45A552">
        <w:rPr>
          <w:sz w:val="24"/>
          <w:szCs w:val="24"/>
        </w:rPr>
        <w:t xml:space="preserve"> key features integral to the robust functionality of </w:t>
      </w:r>
      <w:proofErr w:type="spellStart"/>
      <w:r w:rsidRPr="7F45A552">
        <w:rPr>
          <w:sz w:val="24"/>
          <w:szCs w:val="24"/>
        </w:rPr>
        <w:t>Ramkolek</w:t>
      </w:r>
      <w:proofErr w:type="spellEnd"/>
      <w:r w:rsidRPr="7F45A552">
        <w:rPr>
          <w:sz w:val="24"/>
          <w:szCs w:val="24"/>
        </w:rPr>
        <w:t>. Their concerted efforts and meticulous attention to detail have laid a solid foundation for the continued evolution of this innovative project</w:t>
      </w:r>
      <w:r w:rsidR="57DF9369" w:rsidRPr="7F45A552">
        <w:rPr>
          <w:sz w:val="24"/>
          <w:szCs w:val="24"/>
        </w:rPr>
        <w:t>.</w:t>
      </w:r>
    </w:p>
    <w:p w14:paraId="78F0C6FC" w14:textId="74699711" w:rsidR="00086721" w:rsidRPr="001A1951" w:rsidRDefault="00E32AF2" w:rsidP="007B0F27">
      <w:pPr>
        <w:pStyle w:val="Heading2"/>
        <w:spacing w:line="480" w:lineRule="auto"/>
        <w:ind w:left="851" w:hanging="567"/>
        <w:jc w:val="both"/>
        <w:rPr>
          <w:szCs w:val="24"/>
        </w:rPr>
      </w:pPr>
      <w:bookmarkStart w:id="298" w:name="_Toc135911855"/>
      <w:bookmarkStart w:id="299" w:name="_Toc156213785"/>
      <w:r w:rsidRPr="001A1951">
        <w:rPr>
          <w:szCs w:val="24"/>
        </w:rPr>
        <w:t>Release Plan</w:t>
      </w:r>
      <w:bookmarkEnd w:id="298"/>
      <w:bookmarkEnd w:id="299"/>
    </w:p>
    <w:p w14:paraId="35F3BF11" w14:textId="6DB0F52D" w:rsidR="00E32AF2" w:rsidRDefault="0A31A49B" w:rsidP="007B0F27">
      <w:pPr>
        <w:spacing w:line="480" w:lineRule="auto"/>
        <w:ind w:firstLine="284"/>
        <w:jc w:val="both"/>
        <w:rPr>
          <w:sz w:val="24"/>
          <w:szCs w:val="24"/>
        </w:rPr>
      </w:pPr>
      <w:r w:rsidRPr="7F45A552">
        <w:rPr>
          <w:sz w:val="24"/>
          <w:szCs w:val="24"/>
        </w:rPr>
        <w:t>The</w:t>
      </w:r>
      <w:r w:rsidR="37A1788A" w:rsidRPr="7F45A552">
        <w:rPr>
          <w:sz w:val="24"/>
          <w:szCs w:val="24"/>
        </w:rPr>
        <w:t xml:space="preserve"> team will present their progress after each sprint. The schedule for the project is available </w:t>
      </w:r>
      <w:r w:rsidR="7AE19533" w:rsidRPr="7F45A552">
        <w:rPr>
          <w:sz w:val="24"/>
          <w:szCs w:val="24"/>
        </w:rPr>
        <w:t xml:space="preserve">in the </w:t>
      </w:r>
      <w:del w:id="300" w:author="Christian Viola" w:date="2024-02-19T04:00:00Z">
        <w:r w:rsidR="00CA6F98" w:rsidRPr="7F45A552" w:rsidDel="7AE19533">
          <w:rPr>
            <w:sz w:val="24"/>
            <w:szCs w:val="24"/>
          </w:rPr>
          <w:delText>gantt</w:delText>
        </w:r>
      </w:del>
      <w:ins w:id="301" w:author="Christian Viola" w:date="2024-02-19T04:00:00Z">
        <w:r w:rsidR="1C0E2F70" w:rsidRPr="7F45A552">
          <w:rPr>
            <w:sz w:val="24"/>
            <w:szCs w:val="24"/>
          </w:rPr>
          <w:t>Gantt</w:t>
        </w:r>
      </w:ins>
      <w:r w:rsidR="7AE19533" w:rsidRPr="7F45A552">
        <w:rPr>
          <w:sz w:val="24"/>
          <w:szCs w:val="24"/>
        </w:rPr>
        <w:t xml:space="preserve"> charts in Appendix A.</w:t>
      </w:r>
    </w:p>
    <w:p w14:paraId="403D0324" w14:textId="77777777" w:rsidR="00CA6F98" w:rsidRPr="001A1951" w:rsidRDefault="00CA6F98" w:rsidP="00AA1519">
      <w:pPr>
        <w:rPr>
          <w:sz w:val="24"/>
          <w:szCs w:val="24"/>
        </w:rPr>
      </w:pPr>
    </w:p>
    <w:p w14:paraId="563A1AB8" w14:textId="0135EA34" w:rsidR="00A26986" w:rsidRPr="001A1951" w:rsidRDefault="00A75F0C" w:rsidP="00A75F0C">
      <w:pPr>
        <w:pStyle w:val="Heading2"/>
        <w:ind w:left="851" w:hanging="567"/>
        <w:rPr>
          <w:szCs w:val="24"/>
        </w:rPr>
      </w:pPr>
      <w:bookmarkStart w:id="302" w:name="_Toc135911856"/>
      <w:bookmarkStart w:id="303" w:name="_Toc156213786"/>
      <w:r w:rsidRPr="001A1951">
        <w:rPr>
          <w:szCs w:val="24"/>
        </w:rPr>
        <w:lastRenderedPageBreak/>
        <w:t>Prototype</w:t>
      </w:r>
      <w:bookmarkEnd w:id="302"/>
      <w:bookmarkEnd w:id="303"/>
    </w:p>
    <w:p w14:paraId="638827FB" w14:textId="77777777" w:rsidR="00327F05" w:rsidRDefault="00D34CA3" w:rsidP="00327F05">
      <w:pPr>
        <w:keepNext/>
      </w:pPr>
      <w:r w:rsidRPr="001A1951">
        <w:rPr>
          <w:i/>
          <w:iCs/>
          <w:sz w:val="24"/>
          <w:szCs w:val="24"/>
        </w:rPr>
        <w:t>.</w:t>
      </w:r>
      <w:r w:rsidR="001D7B56" w:rsidRPr="001D7B56">
        <w:rPr>
          <w:noProof/>
        </w:rPr>
        <w:t xml:space="preserve"> </w:t>
      </w:r>
      <w:r w:rsidR="001D7B56" w:rsidRPr="001D7B56">
        <w:rPr>
          <w:noProof/>
          <w:sz w:val="24"/>
          <w:szCs w:val="24"/>
        </w:rPr>
        <w:drawing>
          <wp:inline distT="0" distB="0" distL="0" distR="0" wp14:anchorId="243BF03F" wp14:editId="1C7530B5">
            <wp:extent cx="5943600" cy="2947670"/>
            <wp:effectExtent l="0" t="0" r="0" b="5080"/>
            <wp:docPr id="1856341951" name="Picture 185634195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1951" name="Picture 1" descr="A screenshot of a login form&#10;&#10;Description automatically generated"/>
                    <pic:cNvPicPr/>
                  </pic:nvPicPr>
                  <pic:blipFill>
                    <a:blip r:embed="rId54"/>
                    <a:stretch>
                      <a:fillRect/>
                    </a:stretch>
                  </pic:blipFill>
                  <pic:spPr>
                    <a:xfrm>
                      <a:off x="0" y="0"/>
                      <a:ext cx="5943600" cy="2947670"/>
                    </a:xfrm>
                    <a:prstGeom prst="rect">
                      <a:avLst/>
                    </a:prstGeom>
                  </pic:spPr>
                </pic:pic>
              </a:graphicData>
            </a:graphic>
          </wp:inline>
        </w:drawing>
      </w:r>
    </w:p>
    <w:p w14:paraId="1E052772" w14:textId="54B3AEBC" w:rsidR="00801FF9" w:rsidRDefault="00327F05" w:rsidP="00327F05">
      <w:pPr>
        <w:pStyle w:val="Caption"/>
        <w:jc w:val="center"/>
        <w:rPr>
          <w:noProof/>
        </w:rPr>
      </w:pPr>
      <w:bookmarkStart w:id="304" w:name="_Toc156213875"/>
      <w:r>
        <w:t xml:space="preserve">Figure </w:t>
      </w:r>
      <w:r>
        <w:fldChar w:fldCharType="begin"/>
      </w:r>
      <w:r>
        <w:instrText>SEQ Figure \* ARABIC</w:instrText>
      </w:r>
      <w:r>
        <w:fldChar w:fldCharType="separate"/>
      </w:r>
      <w:r w:rsidR="004E1238">
        <w:rPr>
          <w:noProof/>
        </w:rPr>
        <w:t>34</w:t>
      </w:r>
      <w:r>
        <w:fldChar w:fldCharType="end"/>
      </w:r>
      <w:r>
        <w:t xml:space="preserve"> Login </w:t>
      </w:r>
      <w:proofErr w:type="gramStart"/>
      <w:r>
        <w:t>page</w:t>
      </w:r>
      <w:bookmarkEnd w:id="304"/>
      <w:proofErr w:type="gramEnd"/>
    </w:p>
    <w:p w14:paraId="4F708839" w14:textId="7B427672" w:rsidR="001D7B56" w:rsidRDefault="001D7B56" w:rsidP="007B0F27">
      <w:pPr>
        <w:spacing w:line="480" w:lineRule="auto"/>
        <w:jc w:val="both"/>
        <w:rPr>
          <w:noProof/>
        </w:rPr>
      </w:pPr>
      <w:r>
        <w:rPr>
          <w:noProof/>
        </w:rPr>
        <w:tab/>
        <w:t>This is the login page for the Ramkolek system. It is the landing page for users when they are not authenticated. In addition to logging in, it also has a</w:t>
      </w:r>
      <w:r w:rsidR="002A5393">
        <w:rPr>
          <w:noProof/>
        </w:rPr>
        <w:t xml:space="preserve">n option to </w:t>
      </w:r>
      <w:r w:rsidR="00110B9A">
        <w:rPr>
          <w:noProof/>
        </w:rPr>
        <w:t>go to registration</w:t>
      </w:r>
      <w:r w:rsidR="00B77261">
        <w:rPr>
          <w:noProof/>
        </w:rPr>
        <w:t xml:space="preserve"> when ‘No account?’ is clicked. </w:t>
      </w:r>
    </w:p>
    <w:p w14:paraId="1495A956" w14:textId="77777777" w:rsidR="008908B8" w:rsidRDefault="00D42766" w:rsidP="008908B8">
      <w:pPr>
        <w:keepNext/>
      </w:pPr>
      <w:r w:rsidRPr="00D42766">
        <w:rPr>
          <w:noProof/>
        </w:rPr>
        <w:drawing>
          <wp:inline distT="0" distB="0" distL="0" distR="0" wp14:anchorId="70CC3825" wp14:editId="01B7982B">
            <wp:extent cx="5943600" cy="2947670"/>
            <wp:effectExtent l="0" t="0" r="0" b="5080"/>
            <wp:docPr id="1201060615" name="Picture 120106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60615" name=""/>
                    <pic:cNvPicPr/>
                  </pic:nvPicPr>
                  <pic:blipFill>
                    <a:blip r:embed="rId55"/>
                    <a:stretch>
                      <a:fillRect/>
                    </a:stretch>
                  </pic:blipFill>
                  <pic:spPr>
                    <a:xfrm>
                      <a:off x="0" y="0"/>
                      <a:ext cx="5943600" cy="2947670"/>
                    </a:xfrm>
                    <a:prstGeom prst="rect">
                      <a:avLst/>
                    </a:prstGeom>
                  </pic:spPr>
                </pic:pic>
              </a:graphicData>
            </a:graphic>
          </wp:inline>
        </w:drawing>
      </w:r>
    </w:p>
    <w:p w14:paraId="4FA1F8F4" w14:textId="54A9F0DF" w:rsidR="00327F05" w:rsidRDefault="008908B8" w:rsidP="008908B8">
      <w:pPr>
        <w:pStyle w:val="Caption"/>
        <w:jc w:val="center"/>
        <w:rPr>
          <w:noProof/>
        </w:rPr>
      </w:pPr>
      <w:bookmarkStart w:id="305" w:name="_Toc156213876"/>
      <w:r>
        <w:t xml:space="preserve">Figure </w:t>
      </w:r>
      <w:r>
        <w:fldChar w:fldCharType="begin"/>
      </w:r>
      <w:r>
        <w:instrText>SEQ Figure \* ARABIC</w:instrText>
      </w:r>
      <w:r>
        <w:fldChar w:fldCharType="separate"/>
      </w:r>
      <w:r w:rsidR="004E1238">
        <w:rPr>
          <w:noProof/>
        </w:rPr>
        <w:t>35</w:t>
      </w:r>
      <w:r>
        <w:fldChar w:fldCharType="end"/>
      </w:r>
      <w:r>
        <w:t xml:space="preserve"> Registration </w:t>
      </w:r>
      <w:proofErr w:type="gramStart"/>
      <w:r>
        <w:t>page</w:t>
      </w:r>
      <w:bookmarkEnd w:id="305"/>
      <w:proofErr w:type="gramEnd"/>
    </w:p>
    <w:p w14:paraId="754BCC42" w14:textId="27A8DF8A" w:rsidR="00327F05" w:rsidRDefault="008965B2" w:rsidP="007B0F27">
      <w:pPr>
        <w:spacing w:line="480" w:lineRule="auto"/>
        <w:rPr>
          <w:sz w:val="24"/>
          <w:szCs w:val="24"/>
        </w:rPr>
      </w:pPr>
      <w:r>
        <w:rPr>
          <w:sz w:val="24"/>
          <w:szCs w:val="24"/>
        </w:rPr>
        <w:lastRenderedPageBreak/>
        <w:tab/>
      </w:r>
      <w:r w:rsidR="60273670">
        <w:rPr>
          <w:sz w:val="24"/>
          <w:szCs w:val="24"/>
        </w:rPr>
        <w:t xml:space="preserve">The registration page takes </w:t>
      </w:r>
      <w:r w:rsidR="679E62B7">
        <w:rPr>
          <w:sz w:val="24"/>
          <w:szCs w:val="24"/>
        </w:rPr>
        <w:t xml:space="preserve">the user’s name, email address, and password. It is required to confirm the user’s password for </w:t>
      </w:r>
      <w:del w:id="306" w:author="Christian Viola" w:date="2024-02-19T04:00:00Z">
        <w:r w:rsidRPr="7F45A552" w:rsidDel="679E62B7">
          <w:rPr>
            <w:sz w:val="24"/>
            <w:szCs w:val="24"/>
          </w:rPr>
          <w:delText>a successful</w:delText>
        </w:r>
      </w:del>
      <w:ins w:id="307" w:author="Christian Viola" w:date="2024-02-19T04:00:00Z">
        <w:r w:rsidR="176609F9">
          <w:rPr>
            <w:sz w:val="24"/>
            <w:szCs w:val="24"/>
          </w:rPr>
          <w:t>successful</w:t>
        </w:r>
      </w:ins>
      <w:r w:rsidR="679E62B7">
        <w:rPr>
          <w:sz w:val="24"/>
          <w:szCs w:val="24"/>
        </w:rPr>
        <w:t xml:space="preserve"> registration. There is an option at the bottom to go to the login page</w:t>
      </w:r>
      <w:r w:rsidR="0AD02B99">
        <w:rPr>
          <w:sz w:val="24"/>
          <w:szCs w:val="24"/>
        </w:rPr>
        <w:t>. After registration, the user will need to verify their email address.</w:t>
      </w:r>
    </w:p>
    <w:p w14:paraId="54C8FE47" w14:textId="77777777" w:rsidR="008908B8" w:rsidRDefault="008908B8" w:rsidP="001D7B56">
      <w:pPr>
        <w:rPr>
          <w:sz w:val="24"/>
          <w:szCs w:val="24"/>
        </w:rPr>
      </w:pPr>
    </w:p>
    <w:p w14:paraId="4E9C8BB2" w14:textId="77777777" w:rsidR="0022489B" w:rsidRDefault="005B67DF" w:rsidP="0022489B">
      <w:pPr>
        <w:keepNext/>
      </w:pPr>
      <w:r w:rsidRPr="005B67DF">
        <w:rPr>
          <w:noProof/>
          <w:sz w:val="24"/>
          <w:szCs w:val="24"/>
        </w:rPr>
        <w:drawing>
          <wp:inline distT="0" distB="0" distL="0" distR="0" wp14:anchorId="3CC74DBC" wp14:editId="5B0214E7">
            <wp:extent cx="5943600" cy="2939415"/>
            <wp:effectExtent l="0" t="0" r="0" b="0"/>
            <wp:docPr id="1731317324" name="Picture 17313173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7324" name="Picture 1" descr="A screen shot of a computer&#10;&#10;Description automatically generated"/>
                    <pic:cNvPicPr/>
                  </pic:nvPicPr>
                  <pic:blipFill>
                    <a:blip r:embed="rId56"/>
                    <a:stretch>
                      <a:fillRect/>
                    </a:stretch>
                  </pic:blipFill>
                  <pic:spPr>
                    <a:xfrm>
                      <a:off x="0" y="0"/>
                      <a:ext cx="5943600" cy="2939415"/>
                    </a:xfrm>
                    <a:prstGeom prst="rect">
                      <a:avLst/>
                    </a:prstGeom>
                  </pic:spPr>
                </pic:pic>
              </a:graphicData>
            </a:graphic>
          </wp:inline>
        </w:drawing>
      </w:r>
    </w:p>
    <w:p w14:paraId="67EF9FBE" w14:textId="7EDB931E" w:rsidR="008908B8" w:rsidRDefault="0022489B" w:rsidP="0022489B">
      <w:pPr>
        <w:pStyle w:val="Caption"/>
        <w:jc w:val="center"/>
        <w:rPr>
          <w:sz w:val="24"/>
          <w:szCs w:val="24"/>
        </w:rPr>
      </w:pPr>
      <w:bookmarkStart w:id="308" w:name="_Toc156213877"/>
      <w:r>
        <w:t xml:space="preserve">Figure </w:t>
      </w:r>
      <w:r>
        <w:fldChar w:fldCharType="begin"/>
      </w:r>
      <w:r>
        <w:instrText>SEQ Figure \* ARABIC</w:instrText>
      </w:r>
      <w:r>
        <w:fldChar w:fldCharType="separate"/>
      </w:r>
      <w:r w:rsidR="004E1238">
        <w:rPr>
          <w:noProof/>
        </w:rPr>
        <w:t>36</w:t>
      </w:r>
      <w:r>
        <w:fldChar w:fldCharType="end"/>
      </w:r>
      <w:r>
        <w:t xml:space="preserve"> Email </w:t>
      </w:r>
      <w:proofErr w:type="gramStart"/>
      <w:r>
        <w:t>verification</w:t>
      </w:r>
      <w:bookmarkEnd w:id="308"/>
      <w:proofErr w:type="gramEnd"/>
    </w:p>
    <w:p w14:paraId="3BEE4AF4" w14:textId="0C76BF5F" w:rsidR="008965B2" w:rsidRDefault="005B67DF" w:rsidP="007B0F27">
      <w:pPr>
        <w:spacing w:line="480" w:lineRule="auto"/>
        <w:jc w:val="both"/>
        <w:rPr>
          <w:sz w:val="24"/>
          <w:szCs w:val="24"/>
        </w:rPr>
      </w:pPr>
      <w:r>
        <w:rPr>
          <w:sz w:val="24"/>
          <w:szCs w:val="24"/>
        </w:rPr>
        <w:tab/>
        <w:t xml:space="preserve">The user will have to verify their email address by finding the email verification on their inbox and clicking on the verify button. In this page, they have the option to go to their profile or log out even without email verification. They will not be able to enter </w:t>
      </w:r>
      <w:r w:rsidR="00BB7BE7">
        <w:rPr>
          <w:sz w:val="24"/>
          <w:szCs w:val="24"/>
        </w:rPr>
        <w:t>other pages aside from the login, registration, and profile page.</w:t>
      </w:r>
    </w:p>
    <w:p w14:paraId="6C2F9D7D" w14:textId="77777777" w:rsidR="00BB7BE7" w:rsidRDefault="00BB7BE7" w:rsidP="001D7B56">
      <w:pPr>
        <w:rPr>
          <w:sz w:val="24"/>
          <w:szCs w:val="24"/>
        </w:rPr>
      </w:pPr>
    </w:p>
    <w:p w14:paraId="66566C91" w14:textId="77777777" w:rsidR="00B91FF5" w:rsidRDefault="0022489B" w:rsidP="00B91FF5">
      <w:pPr>
        <w:keepNext/>
      </w:pPr>
      <w:r w:rsidRPr="0022489B">
        <w:rPr>
          <w:noProof/>
          <w:sz w:val="24"/>
          <w:szCs w:val="24"/>
        </w:rPr>
        <w:lastRenderedPageBreak/>
        <w:drawing>
          <wp:inline distT="0" distB="0" distL="0" distR="0" wp14:anchorId="7F168621" wp14:editId="0A9291BC">
            <wp:extent cx="5943600" cy="2939415"/>
            <wp:effectExtent l="0" t="0" r="0" b="0"/>
            <wp:docPr id="831835099" name="Picture 8318350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35099" name="Picture 1" descr="A screenshot of a computer&#10;&#10;Description automatically generated"/>
                    <pic:cNvPicPr/>
                  </pic:nvPicPr>
                  <pic:blipFill>
                    <a:blip r:embed="rId57"/>
                    <a:stretch>
                      <a:fillRect/>
                    </a:stretch>
                  </pic:blipFill>
                  <pic:spPr>
                    <a:xfrm>
                      <a:off x="0" y="0"/>
                      <a:ext cx="5943600" cy="2939415"/>
                    </a:xfrm>
                    <a:prstGeom prst="rect">
                      <a:avLst/>
                    </a:prstGeom>
                  </pic:spPr>
                </pic:pic>
              </a:graphicData>
            </a:graphic>
          </wp:inline>
        </w:drawing>
      </w:r>
    </w:p>
    <w:p w14:paraId="64ECA179" w14:textId="2DBC3357" w:rsidR="00BB7BE7" w:rsidRDefault="00B91FF5" w:rsidP="00B91FF5">
      <w:pPr>
        <w:pStyle w:val="Caption"/>
        <w:jc w:val="center"/>
        <w:rPr>
          <w:sz w:val="24"/>
          <w:szCs w:val="24"/>
        </w:rPr>
      </w:pPr>
      <w:bookmarkStart w:id="309" w:name="_Toc156213878"/>
      <w:r>
        <w:t xml:space="preserve">Figure </w:t>
      </w:r>
      <w:r>
        <w:fldChar w:fldCharType="begin"/>
      </w:r>
      <w:r>
        <w:instrText>SEQ Figure \* ARABIC</w:instrText>
      </w:r>
      <w:r>
        <w:fldChar w:fldCharType="separate"/>
      </w:r>
      <w:r w:rsidR="004E1238">
        <w:rPr>
          <w:noProof/>
        </w:rPr>
        <w:t>37</w:t>
      </w:r>
      <w:r>
        <w:fldChar w:fldCharType="end"/>
      </w:r>
      <w:r>
        <w:t xml:space="preserve"> Projects </w:t>
      </w:r>
      <w:proofErr w:type="gramStart"/>
      <w:r>
        <w:t>page</w:t>
      </w:r>
      <w:bookmarkEnd w:id="309"/>
      <w:proofErr w:type="gramEnd"/>
    </w:p>
    <w:p w14:paraId="44F2AB45" w14:textId="3DF8973B" w:rsidR="0022489B" w:rsidRDefault="0022489B" w:rsidP="007B0F27">
      <w:pPr>
        <w:spacing w:line="480" w:lineRule="auto"/>
        <w:jc w:val="both"/>
        <w:rPr>
          <w:sz w:val="24"/>
          <w:szCs w:val="24"/>
        </w:rPr>
      </w:pPr>
      <w:r>
        <w:rPr>
          <w:sz w:val="24"/>
          <w:szCs w:val="24"/>
        </w:rPr>
        <w:tab/>
      </w:r>
      <w:r w:rsidR="006D38C7">
        <w:rPr>
          <w:sz w:val="24"/>
          <w:szCs w:val="24"/>
        </w:rPr>
        <w:t>After authentication and verification, the user will be redirected to the projects page. The user’s existing projects will be displayed in the table</w:t>
      </w:r>
      <w:r w:rsidR="0002418A">
        <w:rPr>
          <w:sz w:val="24"/>
          <w:szCs w:val="24"/>
        </w:rPr>
        <w:t>.</w:t>
      </w:r>
      <w:r w:rsidR="005C5F91">
        <w:rPr>
          <w:sz w:val="24"/>
          <w:szCs w:val="24"/>
        </w:rPr>
        <w:t xml:space="preserve"> On the navbar is the logo of Asia Pacific College </w:t>
      </w:r>
      <w:r w:rsidR="00743295">
        <w:rPr>
          <w:sz w:val="24"/>
          <w:szCs w:val="24"/>
        </w:rPr>
        <w:t>along with the Projects menu, the user’s team, and the user</w:t>
      </w:r>
      <w:r w:rsidR="002D2524">
        <w:rPr>
          <w:sz w:val="24"/>
          <w:szCs w:val="24"/>
        </w:rPr>
        <w:t>’s name</w:t>
      </w:r>
      <w:r w:rsidR="00B91FF5">
        <w:rPr>
          <w:sz w:val="24"/>
          <w:szCs w:val="24"/>
        </w:rPr>
        <w:t>.</w:t>
      </w:r>
      <w:r w:rsidR="0002418A">
        <w:rPr>
          <w:sz w:val="24"/>
          <w:szCs w:val="24"/>
        </w:rPr>
        <w:t xml:space="preserve"> On top of the projects table is the </w:t>
      </w:r>
      <w:r w:rsidR="0078462B">
        <w:rPr>
          <w:sz w:val="24"/>
          <w:szCs w:val="24"/>
        </w:rPr>
        <w:t>c</w:t>
      </w:r>
      <w:r w:rsidR="0002418A">
        <w:rPr>
          <w:sz w:val="24"/>
          <w:szCs w:val="24"/>
        </w:rPr>
        <w:t xml:space="preserve">reate a </w:t>
      </w:r>
      <w:r w:rsidR="0078462B">
        <w:rPr>
          <w:sz w:val="24"/>
          <w:szCs w:val="24"/>
        </w:rPr>
        <w:t>n</w:t>
      </w:r>
      <w:r w:rsidR="0002418A">
        <w:rPr>
          <w:sz w:val="24"/>
          <w:szCs w:val="24"/>
        </w:rPr>
        <w:t xml:space="preserve">ew </w:t>
      </w:r>
      <w:r w:rsidR="0078462B">
        <w:rPr>
          <w:sz w:val="24"/>
          <w:szCs w:val="24"/>
        </w:rPr>
        <w:t>p</w:t>
      </w:r>
      <w:r w:rsidR="0002418A">
        <w:rPr>
          <w:sz w:val="24"/>
          <w:szCs w:val="24"/>
        </w:rPr>
        <w:t>roject button.</w:t>
      </w:r>
    </w:p>
    <w:p w14:paraId="29DC05F5" w14:textId="77777777" w:rsidR="004E1238" w:rsidRDefault="0078462B" w:rsidP="004E1238">
      <w:pPr>
        <w:keepNext/>
      </w:pPr>
      <w:r w:rsidRPr="0078462B">
        <w:rPr>
          <w:noProof/>
          <w:sz w:val="24"/>
          <w:szCs w:val="24"/>
        </w:rPr>
        <w:drawing>
          <wp:inline distT="0" distB="0" distL="0" distR="0" wp14:anchorId="2CAAAA05" wp14:editId="4F04BCF1">
            <wp:extent cx="5943600" cy="2952115"/>
            <wp:effectExtent l="0" t="0" r="0" b="635"/>
            <wp:docPr id="1358403190" name="Picture 1358403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03190" name="Picture 1" descr="A screenshot of a computer&#10;&#10;Description automatically generated"/>
                    <pic:cNvPicPr/>
                  </pic:nvPicPr>
                  <pic:blipFill>
                    <a:blip r:embed="rId58"/>
                    <a:stretch>
                      <a:fillRect/>
                    </a:stretch>
                  </pic:blipFill>
                  <pic:spPr>
                    <a:xfrm>
                      <a:off x="0" y="0"/>
                      <a:ext cx="5943600" cy="2952115"/>
                    </a:xfrm>
                    <a:prstGeom prst="rect">
                      <a:avLst/>
                    </a:prstGeom>
                  </pic:spPr>
                </pic:pic>
              </a:graphicData>
            </a:graphic>
          </wp:inline>
        </w:drawing>
      </w:r>
    </w:p>
    <w:p w14:paraId="5B081AA3" w14:textId="32CFCEBD" w:rsidR="00B91FF5" w:rsidRDefault="004E1238" w:rsidP="004E1238">
      <w:pPr>
        <w:pStyle w:val="Caption"/>
        <w:jc w:val="center"/>
        <w:rPr>
          <w:sz w:val="24"/>
          <w:szCs w:val="24"/>
        </w:rPr>
      </w:pPr>
      <w:bookmarkStart w:id="310" w:name="_Toc156213879"/>
      <w:r>
        <w:t xml:space="preserve">Figure </w:t>
      </w:r>
      <w:r>
        <w:fldChar w:fldCharType="begin"/>
      </w:r>
      <w:r>
        <w:instrText>SEQ Figure \* ARABIC</w:instrText>
      </w:r>
      <w:r>
        <w:fldChar w:fldCharType="separate"/>
      </w:r>
      <w:r>
        <w:rPr>
          <w:noProof/>
        </w:rPr>
        <w:t>38</w:t>
      </w:r>
      <w:r>
        <w:fldChar w:fldCharType="end"/>
      </w:r>
      <w:r>
        <w:t xml:space="preserve"> Create project </w:t>
      </w:r>
      <w:proofErr w:type="gramStart"/>
      <w:r>
        <w:t>page</w:t>
      </w:r>
      <w:bookmarkEnd w:id="310"/>
      <w:proofErr w:type="gramEnd"/>
    </w:p>
    <w:p w14:paraId="44C81A57" w14:textId="0A41102A" w:rsidR="0022489B" w:rsidRDefault="00162CDF" w:rsidP="007B0F27">
      <w:pPr>
        <w:spacing w:line="480" w:lineRule="auto"/>
        <w:jc w:val="both"/>
        <w:rPr>
          <w:sz w:val="24"/>
          <w:szCs w:val="24"/>
        </w:rPr>
      </w:pPr>
      <w:r>
        <w:rPr>
          <w:sz w:val="24"/>
          <w:szCs w:val="24"/>
        </w:rPr>
        <w:lastRenderedPageBreak/>
        <w:tab/>
      </w:r>
      <w:del w:id="311" w:author="Christian Viola" w:date="2024-02-19T04:00:00Z">
        <w:r w:rsidRPr="7F45A552" w:rsidDel="771DDE33">
          <w:rPr>
            <w:sz w:val="24"/>
            <w:szCs w:val="24"/>
          </w:rPr>
          <w:delText>The create</w:delText>
        </w:r>
      </w:del>
      <w:ins w:id="312" w:author="Christian Viola" w:date="2024-02-19T04:00:00Z">
        <w:r w:rsidR="21AB01EE">
          <w:rPr>
            <w:sz w:val="24"/>
            <w:szCs w:val="24"/>
          </w:rPr>
          <w:t>The</w:t>
        </w:r>
      </w:ins>
      <w:r w:rsidR="771DDE33">
        <w:rPr>
          <w:sz w:val="24"/>
          <w:szCs w:val="24"/>
        </w:rPr>
        <w:t xml:space="preserve"> new project is a form </w:t>
      </w:r>
      <w:r w:rsidR="6817682C">
        <w:rPr>
          <w:sz w:val="24"/>
          <w:szCs w:val="24"/>
        </w:rPr>
        <w:t xml:space="preserve">for project submissions. The current </w:t>
      </w:r>
      <w:r w:rsidR="40704E3B">
        <w:rPr>
          <w:sz w:val="24"/>
          <w:szCs w:val="24"/>
        </w:rPr>
        <w:t xml:space="preserve">form’s content </w:t>
      </w:r>
      <w:r w:rsidR="5170E381">
        <w:rPr>
          <w:sz w:val="24"/>
          <w:szCs w:val="24"/>
        </w:rPr>
        <w:t>includes</w:t>
      </w:r>
      <w:r w:rsidR="40704E3B">
        <w:rPr>
          <w:sz w:val="24"/>
          <w:szCs w:val="24"/>
        </w:rPr>
        <w:t xml:space="preserve"> the project’s title, the</w:t>
      </w:r>
      <w:r w:rsidR="5170E381">
        <w:rPr>
          <w:sz w:val="24"/>
          <w:szCs w:val="24"/>
        </w:rPr>
        <w:t xml:space="preserve"> project’s team, </w:t>
      </w:r>
      <w:r w:rsidR="6DB5C4FF">
        <w:rPr>
          <w:sz w:val="24"/>
          <w:szCs w:val="24"/>
        </w:rPr>
        <w:t xml:space="preserve">abstract, professor, the subject, and the </w:t>
      </w:r>
      <w:r w:rsidR="40E36196">
        <w:rPr>
          <w:sz w:val="24"/>
          <w:szCs w:val="24"/>
        </w:rPr>
        <w:t xml:space="preserve">project file. </w:t>
      </w:r>
    </w:p>
    <w:p w14:paraId="2AFA6388" w14:textId="77777777" w:rsidR="00162CDF" w:rsidRPr="001A1951" w:rsidRDefault="00162CDF" w:rsidP="001D7B56">
      <w:pPr>
        <w:rPr>
          <w:sz w:val="24"/>
          <w:szCs w:val="24"/>
        </w:rPr>
      </w:pPr>
    </w:p>
    <w:p w14:paraId="394E8280" w14:textId="4DC54EF9" w:rsidR="002962F1" w:rsidRPr="001A1951" w:rsidRDefault="002962F1" w:rsidP="007B0F27">
      <w:pPr>
        <w:pStyle w:val="Heading1"/>
        <w:spacing w:after="240"/>
        <w:rPr>
          <w:sz w:val="24"/>
          <w:szCs w:val="24"/>
        </w:rPr>
      </w:pPr>
      <w:bookmarkStart w:id="313" w:name="_Toc135911858"/>
      <w:bookmarkStart w:id="314" w:name="_Toc156213787"/>
      <w:r w:rsidRPr="001A1951">
        <w:rPr>
          <w:sz w:val="24"/>
          <w:szCs w:val="24"/>
        </w:rPr>
        <w:t>Conclusion</w:t>
      </w:r>
      <w:bookmarkEnd w:id="313"/>
      <w:bookmarkEnd w:id="314"/>
    </w:p>
    <w:p w14:paraId="390DD5F6" w14:textId="08A3357E" w:rsidR="00884533" w:rsidRPr="001A1951" w:rsidRDefault="00884533" w:rsidP="007B0F27">
      <w:pPr>
        <w:spacing w:after="240" w:line="480" w:lineRule="auto"/>
        <w:ind w:firstLine="720"/>
        <w:jc w:val="both"/>
        <w:rPr>
          <w:sz w:val="24"/>
          <w:szCs w:val="24"/>
        </w:rPr>
      </w:pPr>
      <w:r w:rsidRPr="001A1951">
        <w:rPr>
          <w:sz w:val="24"/>
          <w:szCs w:val="24"/>
        </w:rPr>
        <w:t xml:space="preserve">For this subject, the team has </w:t>
      </w:r>
      <w:r w:rsidR="006E4784">
        <w:rPr>
          <w:sz w:val="24"/>
          <w:szCs w:val="24"/>
        </w:rPr>
        <w:t xml:space="preserve">started on the development for </w:t>
      </w:r>
      <w:r w:rsidRPr="001A1951">
        <w:rPr>
          <w:sz w:val="24"/>
          <w:szCs w:val="24"/>
        </w:rPr>
        <w:t xml:space="preserve">the system </w:t>
      </w:r>
      <w:r w:rsidR="006E4784">
        <w:rPr>
          <w:sz w:val="24"/>
          <w:szCs w:val="24"/>
        </w:rPr>
        <w:t xml:space="preserve">based on the diagrams </w:t>
      </w:r>
      <w:r w:rsidRPr="001A1951">
        <w:rPr>
          <w:sz w:val="24"/>
          <w:szCs w:val="24"/>
        </w:rPr>
        <w:t xml:space="preserve">and </w:t>
      </w:r>
      <w:r w:rsidR="006E4784">
        <w:rPr>
          <w:sz w:val="24"/>
          <w:szCs w:val="24"/>
        </w:rPr>
        <w:t>system designs from the SSYADD</w:t>
      </w:r>
      <w:r w:rsidRPr="001A1951">
        <w:rPr>
          <w:sz w:val="24"/>
          <w:szCs w:val="24"/>
        </w:rPr>
        <w:t xml:space="preserve">. The team </w:t>
      </w:r>
      <w:r w:rsidR="00AF0025">
        <w:rPr>
          <w:sz w:val="24"/>
          <w:szCs w:val="24"/>
        </w:rPr>
        <w:t xml:space="preserve">created the web application </w:t>
      </w:r>
      <w:r w:rsidR="00A1103F">
        <w:rPr>
          <w:sz w:val="24"/>
          <w:szCs w:val="24"/>
        </w:rPr>
        <w:t>using the Laravel framework</w:t>
      </w:r>
      <w:r w:rsidRPr="001A1951">
        <w:rPr>
          <w:sz w:val="24"/>
          <w:szCs w:val="24"/>
        </w:rPr>
        <w:t>.</w:t>
      </w:r>
      <w:r w:rsidR="00B858E5">
        <w:rPr>
          <w:sz w:val="24"/>
          <w:szCs w:val="24"/>
        </w:rPr>
        <w:t xml:space="preserve"> As for the </w:t>
      </w:r>
      <w:r w:rsidR="00CC2767">
        <w:rPr>
          <w:sz w:val="24"/>
          <w:szCs w:val="24"/>
        </w:rPr>
        <w:t>finished</w:t>
      </w:r>
      <w:r w:rsidR="00B858E5">
        <w:rPr>
          <w:sz w:val="24"/>
          <w:szCs w:val="24"/>
        </w:rPr>
        <w:t xml:space="preserve"> </w:t>
      </w:r>
      <w:r w:rsidR="00CC2767">
        <w:rPr>
          <w:sz w:val="24"/>
          <w:szCs w:val="24"/>
        </w:rPr>
        <w:t>features</w:t>
      </w:r>
      <w:r w:rsidR="00353C03">
        <w:rPr>
          <w:sz w:val="24"/>
          <w:szCs w:val="24"/>
        </w:rPr>
        <w:t xml:space="preserve">, the team has managed to </w:t>
      </w:r>
      <w:r w:rsidR="003E038C">
        <w:rPr>
          <w:sz w:val="24"/>
          <w:szCs w:val="24"/>
        </w:rPr>
        <w:t xml:space="preserve">implement account </w:t>
      </w:r>
      <w:r w:rsidR="000546C8">
        <w:rPr>
          <w:sz w:val="24"/>
          <w:szCs w:val="24"/>
        </w:rPr>
        <w:t>registration, log</w:t>
      </w:r>
      <w:r w:rsidR="003E038C">
        <w:rPr>
          <w:sz w:val="24"/>
          <w:szCs w:val="24"/>
        </w:rPr>
        <w:t>in</w:t>
      </w:r>
      <w:r w:rsidRPr="001A1951">
        <w:rPr>
          <w:sz w:val="24"/>
          <w:szCs w:val="24"/>
        </w:rPr>
        <w:t xml:space="preserve"> </w:t>
      </w:r>
      <w:r w:rsidR="003E038C">
        <w:rPr>
          <w:sz w:val="24"/>
          <w:szCs w:val="24"/>
        </w:rPr>
        <w:t xml:space="preserve">authentication, </w:t>
      </w:r>
      <w:r w:rsidR="00697D31">
        <w:rPr>
          <w:sz w:val="24"/>
          <w:szCs w:val="24"/>
        </w:rPr>
        <w:t>team creation,</w:t>
      </w:r>
      <w:r w:rsidR="00CC2767">
        <w:rPr>
          <w:sz w:val="24"/>
          <w:szCs w:val="24"/>
        </w:rPr>
        <w:t xml:space="preserve"> team member invitation, email verification, and </w:t>
      </w:r>
      <w:r w:rsidR="00882A67">
        <w:rPr>
          <w:sz w:val="24"/>
          <w:szCs w:val="24"/>
        </w:rPr>
        <w:t>has started on the project submission</w:t>
      </w:r>
      <w:r w:rsidR="00A81DD1">
        <w:rPr>
          <w:sz w:val="24"/>
          <w:szCs w:val="24"/>
        </w:rPr>
        <w:t>.</w:t>
      </w:r>
      <w:r w:rsidR="00CC2767">
        <w:rPr>
          <w:sz w:val="24"/>
          <w:szCs w:val="24"/>
        </w:rPr>
        <w:t xml:space="preserve"> </w:t>
      </w:r>
      <w:r w:rsidRPr="001A1951">
        <w:rPr>
          <w:sz w:val="24"/>
          <w:szCs w:val="24"/>
        </w:rPr>
        <w:t xml:space="preserve">For the </w:t>
      </w:r>
      <w:r w:rsidR="00330A5A">
        <w:rPr>
          <w:sz w:val="24"/>
          <w:szCs w:val="24"/>
        </w:rPr>
        <w:t>latter half of this term</w:t>
      </w:r>
      <w:r w:rsidRPr="001A1951">
        <w:rPr>
          <w:sz w:val="24"/>
          <w:szCs w:val="24"/>
        </w:rPr>
        <w:t xml:space="preserve">, the plan is to </w:t>
      </w:r>
      <w:r w:rsidR="00194C80">
        <w:rPr>
          <w:sz w:val="24"/>
          <w:szCs w:val="24"/>
        </w:rPr>
        <w:t xml:space="preserve">finish the rest of the </w:t>
      </w:r>
      <w:r w:rsidR="00094488">
        <w:rPr>
          <w:sz w:val="24"/>
          <w:szCs w:val="24"/>
        </w:rPr>
        <w:t xml:space="preserve">backlog items and complete </w:t>
      </w:r>
      <w:r w:rsidRPr="001A1951">
        <w:rPr>
          <w:sz w:val="24"/>
          <w:szCs w:val="24"/>
        </w:rPr>
        <w:t xml:space="preserve">the development of </w:t>
      </w:r>
      <w:proofErr w:type="spellStart"/>
      <w:r w:rsidRPr="001A1951">
        <w:rPr>
          <w:sz w:val="24"/>
          <w:szCs w:val="24"/>
        </w:rPr>
        <w:t>Ramkolek</w:t>
      </w:r>
      <w:proofErr w:type="spellEnd"/>
      <w:r w:rsidRPr="001A1951">
        <w:rPr>
          <w:sz w:val="24"/>
          <w:szCs w:val="24"/>
        </w:rPr>
        <w:t>.</w:t>
      </w:r>
    </w:p>
    <w:p w14:paraId="1333E4CD" w14:textId="230DF23A" w:rsidR="0076106E" w:rsidRPr="001A1951" w:rsidRDefault="0076106E" w:rsidP="0076106E">
      <w:pPr>
        <w:rPr>
          <w:sz w:val="24"/>
          <w:szCs w:val="24"/>
        </w:rPr>
        <w:sectPr w:rsidR="0076106E" w:rsidRPr="001A1951" w:rsidSect="00EB1638">
          <w:pgSz w:w="12240" w:h="15840"/>
          <w:pgMar w:top="1440" w:right="1440" w:bottom="1440" w:left="1440" w:header="708" w:footer="708" w:gutter="0"/>
          <w:cols w:space="708"/>
          <w:docGrid w:linePitch="360"/>
        </w:sectPr>
      </w:pPr>
    </w:p>
    <w:p w14:paraId="4A8E63B4" w14:textId="41CA9145" w:rsidR="00985671" w:rsidRPr="001A1951" w:rsidRDefault="00985671" w:rsidP="00876B9D">
      <w:pPr>
        <w:pStyle w:val="Heading1"/>
        <w:rPr>
          <w:sz w:val="24"/>
          <w:szCs w:val="24"/>
        </w:rPr>
      </w:pPr>
      <w:bookmarkStart w:id="315" w:name="_Toc135911859"/>
      <w:bookmarkStart w:id="316" w:name="_Toc156213788"/>
      <w:r w:rsidRPr="001A1951">
        <w:rPr>
          <w:sz w:val="24"/>
          <w:szCs w:val="24"/>
        </w:rPr>
        <w:lastRenderedPageBreak/>
        <w:t>References</w:t>
      </w:r>
      <w:bookmarkEnd w:id="315"/>
      <w:bookmarkEnd w:id="316"/>
    </w:p>
    <w:sdt>
      <w:sdtPr>
        <w:rPr>
          <w:b/>
          <w:sz w:val="24"/>
          <w:szCs w:val="24"/>
        </w:rPr>
        <w:id w:val="403953284"/>
        <w:bibliography/>
      </w:sdtPr>
      <w:sdtEndPr>
        <w:rPr>
          <w:b w:val="0"/>
        </w:rPr>
      </w:sdtEndPr>
      <w:sdtContent>
        <w:sdt>
          <w:sdtPr>
            <w:rPr>
              <w:b/>
              <w:sz w:val="24"/>
              <w:szCs w:val="24"/>
            </w:rPr>
            <w:id w:val="1845124221"/>
            <w:docPartObj>
              <w:docPartGallery w:val="Bibliographies"/>
              <w:docPartUnique/>
            </w:docPartObj>
          </w:sdtPr>
          <w:sdtEndPr>
            <w:rPr>
              <w:b w:val="0"/>
            </w:rPr>
          </w:sdtEndPr>
          <w:sdtContent>
            <w:p w14:paraId="1BEE5A9B" w14:textId="77777777" w:rsidR="004A4D82" w:rsidRPr="001A1951" w:rsidRDefault="004A4D82" w:rsidP="004A4D82">
              <w:pPr>
                <w:rPr>
                  <w:rFonts w:asciiTheme="minorHAnsi" w:hAnsiTheme="minorHAnsi"/>
                  <w:noProof/>
                  <w:sz w:val="24"/>
                  <w:szCs w:val="24"/>
                </w:rPr>
              </w:pPr>
              <w:r w:rsidRPr="001A1951">
                <w:rPr>
                  <w:b/>
                  <w:sz w:val="24"/>
                  <w:szCs w:val="24"/>
                </w:rPr>
                <w:fldChar w:fldCharType="begin"/>
              </w:r>
              <w:r w:rsidRPr="001A1951">
                <w:rPr>
                  <w:sz w:val="24"/>
                  <w:szCs w:val="24"/>
                </w:rPr>
                <w:instrText xml:space="preserve"> BIBLIOGRAPHY </w:instrText>
              </w:r>
              <w:r w:rsidRPr="001A1951">
                <w:rPr>
                  <w:b/>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4A4D82" w:rsidRPr="001A1951" w14:paraId="7AAB83B0" w14:textId="77777777" w:rsidTr="00394FD8">
                <w:trPr>
                  <w:tblCellSpacing w:w="15" w:type="dxa"/>
                </w:trPr>
                <w:tc>
                  <w:tcPr>
                    <w:tcW w:w="50" w:type="pct"/>
                    <w:hideMark/>
                  </w:tcPr>
                  <w:p w14:paraId="2216BBE2" w14:textId="77777777" w:rsidR="004A4D82" w:rsidRPr="001A1951" w:rsidRDefault="004A4D82" w:rsidP="00394FD8">
                    <w:pPr>
                      <w:pStyle w:val="Bibliography"/>
                      <w:rPr>
                        <w:noProof/>
                        <w:sz w:val="24"/>
                        <w:szCs w:val="24"/>
                      </w:rPr>
                    </w:pPr>
                    <w:r w:rsidRPr="001A1951">
                      <w:rPr>
                        <w:noProof/>
                        <w:sz w:val="24"/>
                        <w:szCs w:val="24"/>
                      </w:rPr>
                      <w:t xml:space="preserve">[1] </w:t>
                    </w:r>
                  </w:p>
                </w:tc>
                <w:tc>
                  <w:tcPr>
                    <w:tcW w:w="0" w:type="auto"/>
                    <w:hideMark/>
                  </w:tcPr>
                  <w:p w14:paraId="5D32A331" w14:textId="77777777" w:rsidR="004A4D82" w:rsidRPr="001A1951" w:rsidRDefault="004A4D82" w:rsidP="00394FD8">
                    <w:pPr>
                      <w:pStyle w:val="Bibliography"/>
                      <w:rPr>
                        <w:noProof/>
                        <w:sz w:val="24"/>
                        <w:szCs w:val="24"/>
                      </w:rPr>
                    </w:pPr>
                    <w:r w:rsidRPr="001A1951">
                      <w:rPr>
                        <w:noProof/>
                        <w:sz w:val="24"/>
                        <w:szCs w:val="24"/>
                      </w:rPr>
                      <w:t xml:space="preserve">S. Siripipatthanaku, P. Kaewpuang, T. Sitthipon and P. Sriboonruang, "A Review of Educational Adaptation During the COVID-19 Pandemicvia Online Learning," </w:t>
                    </w:r>
                    <w:r w:rsidRPr="001A1951">
                      <w:rPr>
                        <w:i/>
                        <w:iCs/>
                        <w:noProof/>
                        <w:sz w:val="24"/>
                        <w:szCs w:val="24"/>
                      </w:rPr>
                      <w:t xml:space="preserve">International Journalof Computing Sciences Research, </w:t>
                    </w:r>
                    <w:r w:rsidRPr="001A1951">
                      <w:rPr>
                        <w:noProof/>
                        <w:sz w:val="24"/>
                        <w:szCs w:val="24"/>
                      </w:rPr>
                      <w:t xml:space="preserve">vol. 7, pp. 1514-1530, 2022. </w:t>
                    </w:r>
                  </w:p>
                </w:tc>
              </w:tr>
              <w:tr w:rsidR="004A4D82" w:rsidRPr="001A1951" w14:paraId="3B125FE0" w14:textId="77777777" w:rsidTr="00394FD8">
                <w:trPr>
                  <w:tblCellSpacing w:w="15" w:type="dxa"/>
                </w:trPr>
                <w:tc>
                  <w:tcPr>
                    <w:tcW w:w="50" w:type="pct"/>
                    <w:hideMark/>
                  </w:tcPr>
                  <w:p w14:paraId="20E7DE91" w14:textId="77777777" w:rsidR="004A4D82" w:rsidRPr="001A1951" w:rsidRDefault="004A4D82" w:rsidP="00394FD8">
                    <w:pPr>
                      <w:pStyle w:val="Bibliography"/>
                      <w:rPr>
                        <w:noProof/>
                        <w:sz w:val="24"/>
                        <w:szCs w:val="24"/>
                      </w:rPr>
                    </w:pPr>
                    <w:r w:rsidRPr="001A1951">
                      <w:rPr>
                        <w:noProof/>
                        <w:sz w:val="24"/>
                        <w:szCs w:val="24"/>
                      </w:rPr>
                      <w:t xml:space="preserve">[2] </w:t>
                    </w:r>
                  </w:p>
                </w:tc>
                <w:tc>
                  <w:tcPr>
                    <w:tcW w:w="0" w:type="auto"/>
                    <w:hideMark/>
                  </w:tcPr>
                  <w:p w14:paraId="7A521C3E" w14:textId="77777777" w:rsidR="004A4D82" w:rsidRPr="001A1951" w:rsidRDefault="004A4D82" w:rsidP="00394FD8">
                    <w:pPr>
                      <w:pStyle w:val="Bibliography"/>
                      <w:rPr>
                        <w:noProof/>
                        <w:sz w:val="24"/>
                        <w:szCs w:val="24"/>
                      </w:rPr>
                    </w:pPr>
                    <w:r w:rsidRPr="001A1951">
                      <w:rPr>
                        <w:noProof/>
                        <w:sz w:val="24"/>
                        <w:szCs w:val="24"/>
                      </w:rPr>
                      <w:t>"About APC," Asia Pacific College, 2019. [Online]. Available: https://apc.edu.ph/about-apc/. [Accessed 27 May 2023].</w:t>
                    </w:r>
                  </w:p>
                </w:tc>
              </w:tr>
              <w:tr w:rsidR="004A4D82" w:rsidRPr="001A1951" w14:paraId="6C3A232B" w14:textId="77777777" w:rsidTr="00394FD8">
                <w:trPr>
                  <w:tblCellSpacing w:w="15" w:type="dxa"/>
                </w:trPr>
                <w:tc>
                  <w:tcPr>
                    <w:tcW w:w="50" w:type="pct"/>
                    <w:hideMark/>
                  </w:tcPr>
                  <w:p w14:paraId="4AF4D6D6" w14:textId="77777777" w:rsidR="004A4D82" w:rsidRPr="001A1951" w:rsidRDefault="004A4D82" w:rsidP="00394FD8">
                    <w:pPr>
                      <w:pStyle w:val="Bibliography"/>
                      <w:rPr>
                        <w:noProof/>
                        <w:sz w:val="24"/>
                        <w:szCs w:val="24"/>
                      </w:rPr>
                    </w:pPr>
                    <w:r w:rsidRPr="001A1951">
                      <w:rPr>
                        <w:noProof/>
                        <w:sz w:val="24"/>
                        <w:szCs w:val="24"/>
                      </w:rPr>
                      <w:t xml:space="preserve">[3] </w:t>
                    </w:r>
                  </w:p>
                </w:tc>
                <w:tc>
                  <w:tcPr>
                    <w:tcW w:w="0" w:type="auto"/>
                    <w:hideMark/>
                  </w:tcPr>
                  <w:p w14:paraId="2DE2AE01" w14:textId="77777777" w:rsidR="004A4D82" w:rsidRPr="001A1951" w:rsidRDefault="004A4D82" w:rsidP="00394FD8">
                    <w:pPr>
                      <w:pStyle w:val="Bibliography"/>
                      <w:rPr>
                        <w:noProof/>
                        <w:sz w:val="24"/>
                        <w:szCs w:val="24"/>
                      </w:rPr>
                    </w:pPr>
                    <w:r w:rsidRPr="001A1951">
                      <w:rPr>
                        <w:noProof/>
                        <w:sz w:val="24"/>
                        <w:szCs w:val="24"/>
                      </w:rPr>
                      <w:t xml:space="preserve">O. D. P. Srirahayu, "Open data repositories: Current risks and opportunities," </w:t>
                    </w:r>
                    <w:r w:rsidRPr="001A1951">
                      <w:rPr>
                        <w:i/>
                        <w:iCs/>
                        <w:noProof/>
                        <w:sz w:val="24"/>
                        <w:szCs w:val="24"/>
                      </w:rPr>
                      <w:t xml:space="preserve">College &amp; Research Library News, </w:t>
                    </w:r>
                    <w:r w:rsidRPr="001A1951">
                      <w:rPr>
                        <w:noProof/>
                        <w:sz w:val="24"/>
                        <w:szCs w:val="24"/>
                      </w:rPr>
                      <w:t xml:space="preserve">vol. 81, 2020. </w:t>
                    </w:r>
                  </w:p>
                </w:tc>
              </w:tr>
              <w:tr w:rsidR="004A4D82" w:rsidRPr="001A1951" w14:paraId="44CD571D" w14:textId="77777777" w:rsidTr="00394FD8">
                <w:trPr>
                  <w:tblCellSpacing w:w="15" w:type="dxa"/>
                </w:trPr>
                <w:tc>
                  <w:tcPr>
                    <w:tcW w:w="50" w:type="pct"/>
                    <w:hideMark/>
                  </w:tcPr>
                  <w:p w14:paraId="0D641B6A" w14:textId="77777777" w:rsidR="004A4D82" w:rsidRPr="001A1951" w:rsidRDefault="004A4D82" w:rsidP="00394FD8">
                    <w:pPr>
                      <w:pStyle w:val="Bibliography"/>
                      <w:rPr>
                        <w:noProof/>
                        <w:sz w:val="24"/>
                        <w:szCs w:val="24"/>
                      </w:rPr>
                    </w:pPr>
                    <w:r w:rsidRPr="001A1951">
                      <w:rPr>
                        <w:noProof/>
                        <w:sz w:val="24"/>
                        <w:szCs w:val="24"/>
                      </w:rPr>
                      <w:t xml:space="preserve">[4] </w:t>
                    </w:r>
                  </w:p>
                </w:tc>
                <w:tc>
                  <w:tcPr>
                    <w:tcW w:w="0" w:type="auto"/>
                    <w:hideMark/>
                  </w:tcPr>
                  <w:p w14:paraId="547C6F79" w14:textId="77777777" w:rsidR="004A4D82" w:rsidRPr="001A1951" w:rsidRDefault="004A4D82" w:rsidP="00394FD8">
                    <w:pPr>
                      <w:pStyle w:val="Bibliography"/>
                      <w:rPr>
                        <w:noProof/>
                        <w:sz w:val="24"/>
                        <w:szCs w:val="24"/>
                      </w:rPr>
                    </w:pPr>
                    <w:r w:rsidRPr="001A1951">
                      <w:rPr>
                        <w:noProof/>
                        <w:sz w:val="24"/>
                        <w:szCs w:val="24"/>
                      </w:rPr>
                      <w:t xml:space="preserve">I. Balu N, "Introduction Microsoft Teams," in </w:t>
                    </w:r>
                    <w:r w:rsidRPr="001A1951">
                      <w:rPr>
                        <w:i/>
                        <w:iCs/>
                        <w:noProof/>
                        <w:sz w:val="24"/>
                        <w:szCs w:val="24"/>
                      </w:rPr>
                      <w:t>Introducing Microsoft Teams</w:t>
                    </w:r>
                    <w:r w:rsidRPr="001A1951">
                      <w:rPr>
                        <w:noProof/>
                        <w:sz w:val="24"/>
                        <w:szCs w:val="24"/>
                      </w:rPr>
                      <w:t>, SpringerLink, 2018, pp. 1-42.</w:t>
                    </w:r>
                  </w:p>
                </w:tc>
              </w:tr>
              <w:tr w:rsidR="004A4D82" w:rsidRPr="001A1951" w14:paraId="03F9EC18" w14:textId="77777777" w:rsidTr="00394FD8">
                <w:trPr>
                  <w:tblCellSpacing w:w="15" w:type="dxa"/>
                </w:trPr>
                <w:tc>
                  <w:tcPr>
                    <w:tcW w:w="50" w:type="pct"/>
                    <w:hideMark/>
                  </w:tcPr>
                  <w:p w14:paraId="1493CB6E" w14:textId="77777777" w:rsidR="004A4D82" w:rsidRPr="001A1951" w:rsidRDefault="004A4D82" w:rsidP="00394FD8">
                    <w:pPr>
                      <w:pStyle w:val="Bibliography"/>
                      <w:rPr>
                        <w:noProof/>
                        <w:sz w:val="24"/>
                        <w:szCs w:val="24"/>
                      </w:rPr>
                    </w:pPr>
                    <w:r w:rsidRPr="001A1951">
                      <w:rPr>
                        <w:noProof/>
                        <w:sz w:val="24"/>
                        <w:szCs w:val="24"/>
                      </w:rPr>
                      <w:t xml:space="preserve">[5] </w:t>
                    </w:r>
                  </w:p>
                </w:tc>
                <w:tc>
                  <w:tcPr>
                    <w:tcW w:w="0" w:type="auto"/>
                    <w:hideMark/>
                  </w:tcPr>
                  <w:p w14:paraId="04EFF0EA" w14:textId="77777777" w:rsidR="004A4D82" w:rsidRPr="001A1951" w:rsidRDefault="004A4D82" w:rsidP="00394FD8">
                    <w:pPr>
                      <w:pStyle w:val="Bibliography"/>
                      <w:rPr>
                        <w:noProof/>
                        <w:sz w:val="24"/>
                        <w:szCs w:val="24"/>
                      </w:rPr>
                    </w:pPr>
                    <w:r w:rsidRPr="001A1951">
                      <w:rPr>
                        <w:noProof/>
                        <w:sz w:val="24"/>
                        <w:szCs w:val="24"/>
                      </w:rPr>
                      <w:t xml:space="preserve">J. Poston, S. Apostel and K. Richardson, "Using Microsoft Teams to Enhance Engagement and Learning with Any Class: It’s Fun and Easy," 2019. </w:t>
                    </w:r>
                  </w:p>
                </w:tc>
              </w:tr>
              <w:tr w:rsidR="004A4D82" w:rsidRPr="001A1951" w14:paraId="11E0CB51" w14:textId="77777777" w:rsidTr="00394FD8">
                <w:trPr>
                  <w:tblCellSpacing w:w="15" w:type="dxa"/>
                </w:trPr>
                <w:tc>
                  <w:tcPr>
                    <w:tcW w:w="50" w:type="pct"/>
                    <w:hideMark/>
                  </w:tcPr>
                  <w:p w14:paraId="25E31935" w14:textId="77777777" w:rsidR="004A4D82" w:rsidRPr="001A1951" w:rsidRDefault="004A4D82" w:rsidP="00394FD8">
                    <w:pPr>
                      <w:pStyle w:val="Bibliography"/>
                      <w:rPr>
                        <w:noProof/>
                        <w:sz w:val="24"/>
                        <w:szCs w:val="24"/>
                      </w:rPr>
                    </w:pPr>
                    <w:r w:rsidRPr="001A1951">
                      <w:rPr>
                        <w:noProof/>
                        <w:sz w:val="24"/>
                        <w:szCs w:val="24"/>
                      </w:rPr>
                      <w:t xml:space="preserve">[6] </w:t>
                    </w:r>
                  </w:p>
                </w:tc>
                <w:tc>
                  <w:tcPr>
                    <w:tcW w:w="0" w:type="auto"/>
                    <w:hideMark/>
                  </w:tcPr>
                  <w:p w14:paraId="144ABA7B" w14:textId="77777777" w:rsidR="004A4D82" w:rsidRPr="001A1951" w:rsidRDefault="004A4D82" w:rsidP="00394FD8">
                    <w:pPr>
                      <w:pStyle w:val="Bibliography"/>
                      <w:rPr>
                        <w:noProof/>
                        <w:sz w:val="24"/>
                        <w:szCs w:val="24"/>
                      </w:rPr>
                    </w:pPr>
                    <w:r w:rsidRPr="001A1951">
                      <w:rPr>
                        <w:noProof/>
                        <w:sz w:val="24"/>
                        <w:szCs w:val="24"/>
                      </w:rPr>
                      <w:t xml:space="preserve">S. Mijailović, D. Simonović and D. Đokić, "Some examples of using One Drive in establishing more interactive cooperation of," 2016. </w:t>
                    </w:r>
                  </w:p>
                </w:tc>
              </w:tr>
              <w:tr w:rsidR="004A4D82" w:rsidRPr="001A1951" w14:paraId="21389735" w14:textId="77777777" w:rsidTr="00394FD8">
                <w:trPr>
                  <w:tblCellSpacing w:w="15" w:type="dxa"/>
                </w:trPr>
                <w:tc>
                  <w:tcPr>
                    <w:tcW w:w="50" w:type="pct"/>
                    <w:hideMark/>
                  </w:tcPr>
                  <w:p w14:paraId="77E4929A" w14:textId="77777777" w:rsidR="004A4D82" w:rsidRPr="001A1951" w:rsidRDefault="004A4D82" w:rsidP="00394FD8">
                    <w:pPr>
                      <w:pStyle w:val="Bibliography"/>
                      <w:rPr>
                        <w:noProof/>
                        <w:sz w:val="24"/>
                        <w:szCs w:val="24"/>
                      </w:rPr>
                    </w:pPr>
                    <w:r w:rsidRPr="001A1951">
                      <w:rPr>
                        <w:noProof/>
                        <w:sz w:val="24"/>
                        <w:szCs w:val="24"/>
                      </w:rPr>
                      <w:t xml:space="preserve">[7] </w:t>
                    </w:r>
                  </w:p>
                </w:tc>
                <w:tc>
                  <w:tcPr>
                    <w:tcW w:w="0" w:type="auto"/>
                    <w:hideMark/>
                  </w:tcPr>
                  <w:p w14:paraId="16D91648" w14:textId="77777777" w:rsidR="004A4D82" w:rsidRPr="001A1951" w:rsidRDefault="004A4D82" w:rsidP="00394FD8">
                    <w:pPr>
                      <w:pStyle w:val="Bibliography"/>
                      <w:rPr>
                        <w:noProof/>
                        <w:sz w:val="24"/>
                        <w:szCs w:val="24"/>
                      </w:rPr>
                    </w:pPr>
                    <w:r w:rsidRPr="001A1951">
                      <w:rPr>
                        <w:noProof/>
                        <w:sz w:val="24"/>
                        <w:szCs w:val="24"/>
                      </w:rPr>
                      <w:t xml:space="preserve">R. Mercurio and B. Merrill, "OneDrive," in </w:t>
                    </w:r>
                    <w:r w:rsidRPr="001A1951">
                      <w:rPr>
                        <w:i/>
                        <w:iCs/>
                        <w:noProof/>
                        <w:sz w:val="24"/>
                        <w:szCs w:val="24"/>
                      </w:rPr>
                      <w:t>Beginning Microsoft 365 Collaboration Apps</w:t>
                    </w:r>
                    <w:r w:rsidRPr="001A1951">
                      <w:rPr>
                        <w:noProof/>
                        <w:sz w:val="24"/>
                        <w:szCs w:val="24"/>
                      </w:rPr>
                      <w:t xml:space="preserve">, Apress, 2021. </w:t>
                    </w:r>
                  </w:p>
                </w:tc>
              </w:tr>
              <w:tr w:rsidR="004A4D82" w:rsidRPr="001A1951" w14:paraId="59178062" w14:textId="77777777" w:rsidTr="00394FD8">
                <w:trPr>
                  <w:tblCellSpacing w:w="15" w:type="dxa"/>
                </w:trPr>
                <w:tc>
                  <w:tcPr>
                    <w:tcW w:w="50" w:type="pct"/>
                    <w:hideMark/>
                  </w:tcPr>
                  <w:p w14:paraId="130D97EF" w14:textId="77777777" w:rsidR="004A4D82" w:rsidRPr="001A1951" w:rsidRDefault="004A4D82" w:rsidP="00394FD8">
                    <w:pPr>
                      <w:pStyle w:val="Bibliography"/>
                      <w:rPr>
                        <w:noProof/>
                        <w:sz w:val="24"/>
                        <w:szCs w:val="24"/>
                      </w:rPr>
                    </w:pPr>
                    <w:r w:rsidRPr="001A1951">
                      <w:rPr>
                        <w:noProof/>
                        <w:sz w:val="24"/>
                        <w:szCs w:val="24"/>
                      </w:rPr>
                      <w:t xml:space="preserve">[8] </w:t>
                    </w:r>
                  </w:p>
                </w:tc>
                <w:tc>
                  <w:tcPr>
                    <w:tcW w:w="0" w:type="auto"/>
                    <w:hideMark/>
                  </w:tcPr>
                  <w:p w14:paraId="0B8A70D6" w14:textId="77777777" w:rsidR="004A4D82" w:rsidRPr="001A1951" w:rsidRDefault="004A4D82" w:rsidP="00394FD8">
                    <w:pPr>
                      <w:pStyle w:val="Bibliography"/>
                      <w:rPr>
                        <w:noProof/>
                        <w:sz w:val="24"/>
                        <w:szCs w:val="24"/>
                      </w:rPr>
                    </w:pPr>
                    <w:r w:rsidRPr="001A1951">
                      <w:rPr>
                        <w:noProof/>
                        <w:sz w:val="24"/>
                        <w:szCs w:val="24"/>
                      </w:rPr>
                      <w:t xml:space="preserve">R. S. F. W. a. J. L. Haiyang Wang, On the Impact of Virtualization on Dropbox-like Cloud File Storage/Synchronization Services, IEEE, 2012. </w:t>
                    </w:r>
                  </w:p>
                </w:tc>
              </w:tr>
              <w:tr w:rsidR="004A4D82" w:rsidRPr="001A1951" w14:paraId="0FC8F40F" w14:textId="77777777" w:rsidTr="00394FD8">
                <w:trPr>
                  <w:tblCellSpacing w:w="15" w:type="dxa"/>
                </w:trPr>
                <w:tc>
                  <w:tcPr>
                    <w:tcW w:w="50" w:type="pct"/>
                    <w:hideMark/>
                  </w:tcPr>
                  <w:p w14:paraId="75A503BE" w14:textId="77777777" w:rsidR="004A4D82" w:rsidRPr="001A1951" w:rsidRDefault="004A4D82" w:rsidP="00394FD8">
                    <w:pPr>
                      <w:pStyle w:val="Bibliography"/>
                      <w:rPr>
                        <w:noProof/>
                        <w:sz w:val="24"/>
                        <w:szCs w:val="24"/>
                      </w:rPr>
                    </w:pPr>
                    <w:r w:rsidRPr="001A1951">
                      <w:rPr>
                        <w:noProof/>
                        <w:sz w:val="24"/>
                        <w:szCs w:val="24"/>
                      </w:rPr>
                      <w:t xml:space="preserve">[9] </w:t>
                    </w:r>
                  </w:p>
                </w:tc>
                <w:tc>
                  <w:tcPr>
                    <w:tcW w:w="0" w:type="auto"/>
                    <w:hideMark/>
                  </w:tcPr>
                  <w:p w14:paraId="568D8F8D" w14:textId="77777777" w:rsidR="004A4D82" w:rsidRPr="001A1951" w:rsidRDefault="004A4D82" w:rsidP="00394FD8">
                    <w:pPr>
                      <w:pStyle w:val="Bibliography"/>
                      <w:rPr>
                        <w:noProof/>
                        <w:sz w:val="24"/>
                        <w:szCs w:val="24"/>
                      </w:rPr>
                    </w:pPr>
                    <w:r w:rsidRPr="001A1951">
                      <w:rPr>
                        <w:noProof/>
                        <w:sz w:val="24"/>
                        <w:szCs w:val="24"/>
                      </w:rPr>
                      <w:t>Github, "Github Docs," [Online]. Available: https://docs.github.com/en/get-started/quickstart/hello-world. [Accessed 8 November 2023].</w:t>
                    </w:r>
                  </w:p>
                </w:tc>
              </w:tr>
              <w:tr w:rsidR="004A4D82" w:rsidRPr="001A1951" w14:paraId="1E1F7223" w14:textId="77777777" w:rsidTr="00394FD8">
                <w:trPr>
                  <w:tblCellSpacing w:w="15" w:type="dxa"/>
                </w:trPr>
                <w:tc>
                  <w:tcPr>
                    <w:tcW w:w="50" w:type="pct"/>
                    <w:hideMark/>
                  </w:tcPr>
                  <w:p w14:paraId="2B47A324" w14:textId="77777777" w:rsidR="004A4D82" w:rsidRPr="001A1951" w:rsidRDefault="004A4D82" w:rsidP="00394FD8">
                    <w:pPr>
                      <w:pStyle w:val="Bibliography"/>
                      <w:rPr>
                        <w:noProof/>
                        <w:sz w:val="24"/>
                        <w:szCs w:val="24"/>
                      </w:rPr>
                    </w:pPr>
                    <w:r w:rsidRPr="001A1951">
                      <w:rPr>
                        <w:noProof/>
                        <w:sz w:val="24"/>
                        <w:szCs w:val="24"/>
                      </w:rPr>
                      <w:t xml:space="preserve">[10] </w:t>
                    </w:r>
                  </w:p>
                </w:tc>
                <w:tc>
                  <w:tcPr>
                    <w:tcW w:w="0" w:type="auto"/>
                    <w:hideMark/>
                  </w:tcPr>
                  <w:p w14:paraId="764A5EB0" w14:textId="77777777" w:rsidR="004A4D82" w:rsidRPr="001A1951" w:rsidRDefault="004A4D82" w:rsidP="00394FD8">
                    <w:pPr>
                      <w:pStyle w:val="Bibliography"/>
                      <w:rPr>
                        <w:noProof/>
                        <w:sz w:val="24"/>
                        <w:szCs w:val="24"/>
                      </w:rPr>
                    </w:pPr>
                    <w:r w:rsidRPr="001A1951">
                      <w:rPr>
                        <w:noProof/>
                        <w:sz w:val="24"/>
                        <w:szCs w:val="24"/>
                      </w:rPr>
                      <w:t xml:space="preserve">M.-A. S. A. Z. Joseph Feliciano, "Student Experiences Using GitHub in Software Engineering Courses: A Case Study," 2016. </w:t>
                    </w:r>
                  </w:p>
                </w:tc>
              </w:tr>
              <w:tr w:rsidR="004A4D82" w:rsidRPr="001A1951" w14:paraId="5CAB542A" w14:textId="77777777" w:rsidTr="00394FD8">
                <w:trPr>
                  <w:tblCellSpacing w:w="15" w:type="dxa"/>
                </w:trPr>
                <w:tc>
                  <w:tcPr>
                    <w:tcW w:w="50" w:type="pct"/>
                    <w:hideMark/>
                  </w:tcPr>
                  <w:p w14:paraId="376A6748" w14:textId="77777777" w:rsidR="004A4D82" w:rsidRPr="001A1951" w:rsidRDefault="004A4D82" w:rsidP="00394FD8">
                    <w:pPr>
                      <w:pStyle w:val="Bibliography"/>
                      <w:rPr>
                        <w:noProof/>
                        <w:sz w:val="24"/>
                        <w:szCs w:val="24"/>
                      </w:rPr>
                    </w:pPr>
                    <w:r w:rsidRPr="001A1951">
                      <w:rPr>
                        <w:noProof/>
                        <w:sz w:val="24"/>
                        <w:szCs w:val="24"/>
                      </w:rPr>
                      <w:t xml:space="preserve">[11] </w:t>
                    </w:r>
                  </w:p>
                </w:tc>
                <w:tc>
                  <w:tcPr>
                    <w:tcW w:w="0" w:type="auto"/>
                    <w:hideMark/>
                  </w:tcPr>
                  <w:p w14:paraId="08090256" w14:textId="77777777" w:rsidR="004A4D82" w:rsidRPr="001A1951" w:rsidRDefault="004A4D82" w:rsidP="00394FD8">
                    <w:pPr>
                      <w:pStyle w:val="Bibliography"/>
                      <w:rPr>
                        <w:noProof/>
                        <w:sz w:val="24"/>
                        <w:szCs w:val="24"/>
                      </w:rPr>
                    </w:pPr>
                    <w:r w:rsidRPr="001A1951">
                      <w:rPr>
                        <w:noProof/>
                        <w:sz w:val="24"/>
                        <w:szCs w:val="24"/>
                      </w:rPr>
                      <w:t>Folderit, "Document Management System Folderit," [Online]. Available: https://www.folderit.com/. [Accessed 8 November 2023].</w:t>
                    </w:r>
                  </w:p>
                </w:tc>
              </w:tr>
              <w:tr w:rsidR="004A4D82" w:rsidRPr="001A1951" w14:paraId="3BF3F886" w14:textId="77777777" w:rsidTr="00394FD8">
                <w:trPr>
                  <w:tblCellSpacing w:w="15" w:type="dxa"/>
                </w:trPr>
                <w:tc>
                  <w:tcPr>
                    <w:tcW w:w="50" w:type="pct"/>
                    <w:hideMark/>
                  </w:tcPr>
                  <w:p w14:paraId="33C8AE91" w14:textId="77777777" w:rsidR="004A4D82" w:rsidRPr="001A1951" w:rsidRDefault="004A4D82" w:rsidP="00394FD8">
                    <w:pPr>
                      <w:pStyle w:val="Bibliography"/>
                      <w:rPr>
                        <w:noProof/>
                        <w:sz w:val="24"/>
                        <w:szCs w:val="24"/>
                      </w:rPr>
                    </w:pPr>
                    <w:r w:rsidRPr="001A1951">
                      <w:rPr>
                        <w:noProof/>
                        <w:sz w:val="24"/>
                        <w:szCs w:val="24"/>
                      </w:rPr>
                      <w:t xml:space="preserve">[12] </w:t>
                    </w:r>
                  </w:p>
                </w:tc>
                <w:tc>
                  <w:tcPr>
                    <w:tcW w:w="0" w:type="auto"/>
                    <w:hideMark/>
                  </w:tcPr>
                  <w:p w14:paraId="34DDCC50" w14:textId="77777777" w:rsidR="004A4D82" w:rsidRPr="001A1951" w:rsidRDefault="004A4D82" w:rsidP="00394FD8">
                    <w:pPr>
                      <w:pStyle w:val="Bibliography"/>
                      <w:rPr>
                        <w:noProof/>
                        <w:sz w:val="24"/>
                        <w:szCs w:val="24"/>
                      </w:rPr>
                    </w:pPr>
                    <w:r w:rsidRPr="001A1951">
                      <w:rPr>
                        <w:noProof/>
                        <w:sz w:val="24"/>
                        <w:szCs w:val="24"/>
                      </w:rPr>
                      <w:t>"Download Microsoft Teams Desktop and Mobile Apps | Microsoft Teams," Microsoft, 2023. [Online]. Available: https://www.microsoft.com/en-us/microsoft-teams/download-app. [Accessed 9 June 2023].</w:t>
                    </w:r>
                  </w:p>
                </w:tc>
              </w:tr>
              <w:tr w:rsidR="004A4D82" w:rsidRPr="001A1951" w14:paraId="1775F152" w14:textId="77777777" w:rsidTr="00394FD8">
                <w:trPr>
                  <w:tblCellSpacing w:w="15" w:type="dxa"/>
                </w:trPr>
                <w:tc>
                  <w:tcPr>
                    <w:tcW w:w="50" w:type="pct"/>
                    <w:hideMark/>
                  </w:tcPr>
                  <w:p w14:paraId="1991EFE5" w14:textId="77777777" w:rsidR="004A4D82" w:rsidRPr="001A1951" w:rsidRDefault="004A4D82" w:rsidP="00394FD8">
                    <w:pPr>
                      <w:pStyle w:val="Bibliography"/>
                      <w:rPr>
                        <w:noProof/>
                        <w:sz w:val="24"/>
                        <w:szCs w:val="24"/>
                      </w:rPr>
                    </w:pPr>
                    <w:r w:rsidRPr="001A1951">
                      <w:rPr>
                        <w:noProof/>
                        <w:sz w:val="24"/>
                        <w:szCs w:val="24"/>
                      </w:rPr>
                      <w:t xml:space="preserve">[13] </w:t>
                    </w:r>
                  </w:p>
                </w:tc>
                <w:tc>
                  <w:tcPr>
                    <w:tcW w:w="0" w:type="auto"/>
                    <w:hideMark/>
                  </w:tcPr>
                  <w:p w14:paraId="0EACD50C" w14:textId="77777777" w:rsidR="004A4D82" w:rsidRPr="001A1951" w:rsidRDefault="004A4D82" w:rsidP="00394FD8">
                    <w:pPr>
                      <w:pStyle w:val="Bibliography"/>
                      <w:rPr>
                        <w:noProof/>
                        <w:sz w:val="24"/>
                        <w:szCs w:val="24"/>
                      </w:rPr>
                    </w:pPr>
                    <w:r w:rsidRPr="001A1951">
                      <w:rPr>
                        <w:noProof/>
                        <w:sz w:val="24"/>
                        <w:szCs w:val="24"/>
                      </w:rPr>
                      <w:t>"Official Website of Koha Library Software," Koha Community, 2023. [Online]. Available: https://koha-community.org/. [Accessed 7 June 2023].</w:t>
                    </w:r>
                  </w:p>
                </w:tc>
              </w:tr>
              <w:tr w:rsidR="004A4D82" w:rsidRPr="001A1951" w14:paraId="1118BC64" w14:textId="77777777" w:rsidTr="00394FD8">
                <w:trPr>
                  <w:tblCellSpacing w:w="15" w:type="dxa"/>
                </w:trPr>
                <w:tc>
                  <w:tcPr>
                    <w:tcW w:w="50" w:type="pct"/>
                    <w:hideMark/>
                  </w:tcPr>
                  <w:p w14:paraId="22B7A6F7" w14:textId="77777777" w:rsidR="004A4D82" w:rsidRPr="001A1951" w:rsidRDefault="004A4D82" w:rsidP="00394FD8">
                    <w:pPr>
                      <w:pStyle w:val="Bibliography"/>
                      <w:rPr>
                        <w:noProof/>
                        <w:sz w:val="24"/>
                        <w:szCs w:val="24"/>
                      </w:rPr>
                    </w:pPr>
                    <w:r w:rsidRPr="001A1951">
                      <w:rPr>
                        <w:noProof/>
                        <w:sz w:val="24"/>
                        <w:szCs w:val="24"/>
                      </w:rPr>
                      <w:lastRenderedPageBreak/>
                      <w:t xml:space="preserve">[14] </w:t>
                    </w:r>
                  </w:p>
                </w:tc>
                <w:tc>
                  <w:tcPr>
                    <w:tcW w:w="0" w:type="auto"/>
                    <w:hideMark/>
                  </w:tcPr>
                  <w:p w14:paraId="7A8D12D7" w14:textId="77777777" w:rsidR="004A4D82" w:rsidRPr="001A1951" w:rsidRDefault="004A4D82" w:rsidP="00394FD8">
                    <w:pPr>
                      <w:pStyle w:val="Bibliography"/>
                      <w:rPr>
                        <w:noProof/>
                        <w:sz w:val="24"/>
                        <w:szCs w:val="24"/>
                      </w:rPr>
                    </w:pPr>
                    <w:r w:rsidRPr="001A1951">
                      <w:rPr>
                        <w:noProof/>
                        <w:sz w:val="24"/>
                        <w:szCs w:val="24"/>
                      </w:rPr>
                      <w:t>F. Richter, "Big Three Dominate the Global Cloud Market," Statista, 28 April 2023. [Online]. Available: https://www.statista.com/chart/18819/worldwide-market-share-of-leading-cloud-infrastructure-service-providers/. [Accessed 6 June 2023].</w:t>
                    </w:r>
                  </w:p>
                </w:tc>
              </w:tr>
              <w:tr w:rsidR="004A4D82" w:rsidRPr="001A1951" w14:paraId="5A06FF46" w14:textId="77777777" w:rsidTr="00394FD8">
                <w:trPr>
                  <w:tblCellSpacing w:w="15" w:type="dxa"/>
                </w:trPr>
                <w:tc>
                  <w:tcPr>
                    <w:tcW w:w="50" w:type="pct"/>
                    <w:hideMark/>
                  </w:tcPr>
                  <w:p w14:paraId="7D000C96" w14:textId="77777777" w:rsidR="004A4D82" w:rsidRPr="001A1951" w:rsidRDefault="004A4D82" w:rsidP="00394FD8">
                    <w:pPr>
                      <w:pStyle w:val="Bibliography"/>
                      <w:rPr>
                        <w:noProof/>
                        <w:sz w:val="24"/>
                        <w:szCs w:val="24"/>
                      </w:rPr>
                    </w:pPr>
                    <w:r w:rsidRPr="001A1951">
                      <w:rPr>
                        <w:noProof/>
                        <w:sz w:val="24"/>
                        <w:szCs w:val="24"/>
                      </w:rPr>
                      <w:t xml:space="preserve">[15] </w:t>
                    </w:r>
                  </w:p>
                </w:tc>
                <w:tc>
                  <w:tcPr>
                    <w:tcW w:w="0" w:type="auto"/>
                    <w:hideMark/>
                  </w:tcPr>
                  <w:p w14:paraId="05EFC28B" w14:textId="77777777" w:rsidR="004A4D82" w:rsidRPr="001A1951" w:rsidRDefault="004A4D82" w:rsidP="00394FD8">
                    <w:pPr>
                      <w:pStyle w:val="Bibliography"/>
                      <w:rPr>
                        <w:noProof/>
                        <w:sz w:val="24"/>
                        <w:szCs w:val="24"/>
                      </w:rPr>
                    </w:pPr>
                    <w:r w:rsidRPr="001A1951">
                      <w:rPr>
                        <w:noProof/>
                        <w:sz w:val="24"/>
                        <w:szCs w:val="24"/>
                      </w:rPr>
                      <w:t>L. S. Vailshery, "Global use of cloud providers by organizations 2022, by vendor," Statista, 12 September 2022. [Online]. Available: https://www.statista.com/statistics/1224552/organization-use-cloud-provider-global/. [Accessed 6 June 2023].</w:t>
                    </w:r>
                  </w:p>
                </w:tc>
              </w:tr>
              <w:tr w:rsidR="004A4D82" w:rsidRPr="001A1951" w14:paraId="675A8629" w14:textId="77777777" w:rsidTr="00394FD8">
                <w:trPr>
                  <w:tblCellSpacing w:w="15" w:type="dxa"/>
                </w:trPr>
                <w:tc>
                  <w:tcPr>
                    <w:tcW w:w="50" w:type="pct"/>
                    <w:hideMark/>
                  </w:tcPr>
                  <w:p w14:paraId="597C03C9" w14:textId="77777777" w:rsidR="004A4D82" w:rsidRPr="001A1951" w:rsidRDefault="004A4D82" w:rsidP="00394FD8">
                    <w:pPr>
                      <w:pStyle w:val="Bibliography"/>
                      <w:rPr>
                        <w:noProof/>
                        <w:sz w:val="24"/>
                        <w:szCs w:val="24"/>
                      </w:rPr>
                    </w:pPr>
                    <w:r w:rsidRPr="001A1951">
                      <w:rPr>
                        <w:noProof/>
                        <w:sz w:val="24"/>
                        <w:szCs w:val="24"/>
                      </w:rPr>
                      <w:t xml:space="preserve">[16] </w:t>
                    </w:r>
                  </w:p>
                </w:tc>
                <w:tc>
                  <w:tcPr>
                    <w:tcW w:w="0" w:type="auto"/>
                    <w:hideMark/>
                  </w:tcPr>
                  <w:p w14:paraId="05AA0A51" w14:textId="77777777" w:rsidR="004A4D82" w:rsidRPr="001A1951" w:rsidRDefault="004A4D82" w:rsidP="00394FD8">
                    <w:pPr>
                      <w:pStyle w:val="Bibliography"/>
                      <w:rPr>
                        <w:noProof/>
                        <w:sz w:val="24"/>
                        <w:szCs w:val="24"/>
                      </w:rPr>
                    </w:pPr>
                    <w:r w:rsidRPr="001A1951">
                      <w:rPr>
                        <w:noProof/>
                        <w:sz w:val="24"/>
                        <w:szCs w:val="24"/>
                      </w:rPr>
                      <w:t>"Welcome to CodeIgniter4," CodeIgniter Foundation, 21 May 2023. [Online]. Available: https://www.codeigniter.com/user_guide/intro/index.html. [Accessed 7 June 2023].</w:t>
                    </w:r>
                  </w:p>
                </w:tc>
              </w:tr>
              <w:tr w:rsidR="004A4D82" w:rsidRPr="001A1951" w14:paraId="4B8E8400" w14:textId="77777777" w:rsidTr="00394FD8">
                <w:trPr>
                  <w:tblCellSpacing w:w="15" w:type="dxa"/>
                </w:trPr>
                <w:tc>
                  <w:tcPr>
                    <w:tcW w:w="50" w:type="pct"/>
                    <w:hideMark/>
                  </w:tcPr>
                  <w:p w14:paraId="16D9D0B4" w14:textId="77777777" w:rsidR="004A4D82" w:rsidRPr="001A1951" w:rsidRDefault="004A4D82" w:rsidP="00394FD8">
                    <w:pPr>
                      <w:pStyle w:val="Bibliography"/>
                      <w:rPr>
                        <w:noProof/>
                        <w:sz w:val="24"/>
                        <w:szCs w:val="24"/>
                      </w:rPr>
                    </w:pPr>
                    <w:r w:rsidRPr="001A1951">
                      <w:rPr>
                        <w:noProof/>
                        <w:sz w:val="24"/>
                        <w:szCs w:val="24"/>
                      </w:rPr>
                      <w:t xml:space="preserve">[17] </w:t>
                    </w:r>
                  </w:p>
                </w:tc>
                <w:tc>
                  <w:tcPr>
                    <w:tcW w:w="0" w:type="auto"/>
                    <w:hideMark/>
                  </w:tcPr>
                  <w:p w14:paraId="3D283BE5" w14:textId="77777777" w:rsidR="004A4D82" w:rsidRPr="001A1951" w:rsidRDefault="004A4D82" w:rsidP="00394FD8">
                    <w:pPr>
                      <w:pStyle w:val="Bibliography"/>
                      <w:rPr>
                        <w:noProof/>
                        <w:sz w:val="24"/>
                        <w:szCs w:val="24"/>
                      </w:rPr>
                    </w:pPr>
                    <w:r w:rsidRPr="001A1951">
                      <w:rPr>
                        <w:noProof/>
                        <w:sz w:val="24"/>
                        <w:szCs w:val="24"/>
                      </w:rPr>
                      <w:t xml:space="preserve">P. K. T. S. a. P. S. S. Siripipatthanaku, "A Review of Educational Adaptation During the COVID-19 Pandemicvia Online Learning," </w:t>
                    </w:r>
                    <w:r w:rsidRPr="001A1951">
                      <w:rPr>
                        <w:i/>
                        <w:iCs/>
                        <w:noProof/>
                        <w:sz w:val="24"/>
                        <w:szCs w:val="24"/>
                      </w:rPr>
                      <w:t xml:space="preserve">International Journalof Computing Sciences Research, </w:t>
                    </w:r>
                    <w:r w:rsidRPr="001A1951">
                      <w:rPr>
                        <w:noProof/>
                        <w:sz w:val="24"/>
                        <w:szCs w:val="24"/>
                      </w:rPr>
                      <w:t xml:space="preserve">vol. 7, pp. 1514-1530, 2022. </w:t>
                    </w:r>
                  </w:p>
                </w:tc>
              </w:tr>
              <w:tr w:rsidR="004A4D82" w:rsidRPr="001A1951" w14:paraId="43406225" w14:textId="77777777" w:rsidTr="00394FD8">
                <w:trPr>
                  <w:tblCellSpacing w:w="15" w:type="dxa"/>
                </w:trPr>
                <w:tc>
                  <w:tcPr>
                    <w:tcW w:w="50" w:type="pct"/>
                    <w:hideMark/>
                  </w:tcPr>
                  <w:p w14:paraId="356ADC9A" w14:textId="77777777" w:rsidR="004A4D82" w:rsidRPr="001A1951" w:rsidRDefault="004A4D82" w:rsidP="00394FD8">
                    <w:pPr>
                      <w:pStyle w:val="Bibliography"/>
                      <w:rPr>
                        <w:noProof/>
                        <w:sz w:val="24"/>
                        <w:szCs w:val="24"/>
                      </w:rPr>
                    </w:pPr>
                    <w:r w:rsidRPr="001A1951">
                      <w:rPr>
                        <w:noProof/>
                        <w:sz w:val="24"/>
                        <w:szCs w:val="24"/>
                      </w:rPr>
                      <w:t xml:space="preserve">[18] </w:t>
                    </w:r>
                  </w:p>
                </w:tc>
                <w:tc>
                  <w:tcPr>
                    <w:tcW w:w="0" w:type="auto"/>
                    <w:hideMark/>
                  </w:tcPr>
                  <w:p w14:paraId="5F9DC94C" w14:textId="77777777" w:rsidR="004A4D82" w:rsidRPr="001A1951" w:rsidRDefault="004A4D82" w:rsidP="00394FD8">
                    <w:pPr>
                      <w:pStyle w:val="Bibliography"/>
                      <w:rPr>
                        <w:noProof/>
                        <w:sz w:val="24"/>
                        <w:szCs w:val="24"/>
                      </w:rPr>
                    </w:pPr>
                    <w:r w:rsidRPr="001A1951">
                      <w:rPr>
                        <w:noProof/>
                        <w:sz w:val="24"/>
                        <w:szCs w:val="24"/>
                      </w:rPr>
                      <w:t xml:space="preserve">S. A. G. S. G. a. N. T. N. S. Bashir, "Evolution of institutional repositories: Managing institutional research output to remove the gap of academic elitism," </w:t>
                    </w:r>
                    <w:r w:rsidRPr="001A1951">
                      <w:rPr>
                        <w:i/>
                        <w:iCs/>
                        <w:noProof/>
                        <w:sz w:val="24"/>
                        <w:szCs w:val="24"/>
                      </w:rPr>
                      <w:t xml:space="preserve">Journal of Librarianship and Information Science, </w:t>
                    </w:r>
                    <w:r w:rsidRPr="001A1951">
                      <w:rPr>
                        <w:noProof/>
                        <w:sz w:val="24"/>
                        <w:szCs w:val="24"/>
                      </w:rPr>
                      <w:t xml:space="preserve">vol. 54, no. 3, pp. 518-531, 2021. </w:t>
                    </w:r>
                  </w:p>
                </w:tc>
              </w:tr>
              <w:tr w:rsidR="004A4D82" w:rsidRPr="001A1951" w14:paraId="7639E59D" w14:textId="77777777" w:rsidTr="00394FD8">
                <w:trPr>
                  <w:tblCellSpacing w:w="15" w:type="dxa"/>
                </w:trPr>
                <w:tc>
                  <w:tcPr>
                    <w:tcW w:w="50" w:type="pct"/>
                    <w:hideMark/>
                  </w:tcPr>
                  <w:p w14:paraId="1801F0BF" w14:textId="77777777" w:rsidR="004A4D82" w:rsidRPr="001A1951" w:rsidRDefault="004A4D82" w:rsidP="00394FD8">
                    <w:pPr>
                      <w:pStyle w:val="Bibliography"/>
                      <w:rPr>
                        <w:noProof/>
                        <w:sz w:val="24"/>
                        <w:szCs w:val="24"/>
                      </w:rPr>
                    </w:pPr>
                    <w:r w:rsidRPr="001A1951">
                      <w:rPr>
                        <w:noProof/>
                        <w:sz w:val="24"/>
                        <w:szCs w:val="24"/>
                      </w:rPr>
                      <w:t xml:space="preserve">[19] </w:t>
                    </w:r>
                  </w:p>
                </w:tc>
                <w:tc>
                  <w:tcPr>
                    <w:tcW w:w="0" w:type="auto"/>
                    <w:hideMark/>
                  </w:tcPr>
                  <w:p w14:paraId="1D7D97EB" w14:textId="77777777" w:rsidR="004A4D82" w:rsidRPr="001A1951" w:rsidRDefault="004A4D82" w:rsidP="00394FD8">
                    <w:pPr>
                      <w:pStyle w:val="Bibliography"/>
                      <w:rPr>
                        <w:noProof/>
                        <w:sz w:val="24"/>
                        <w:szCs w:val="24"/>
                      </w:rPr>
                    </w:pPr>
                    <w:r w:rsidRPr="001A1951">
                      <w:rPr>
                        <w:noProof/>
                        <w:sz w:val="24"/>
                        <w:szCs w:val="24"/>
                      </w:rPr>
                      <w:t xml:space="preserve">M. S. a. A. Sobhan, "Authentication and Authorization: Security Issues for Institutional Digital Repositories," </w:t>
                    </w:r>
                    <w:r w:rsidRPr="001A1951">
                      <w:rPr>
                        <w:i/>
                        <w:iCs/>
                        <w:noProof/>
                        <w:sz w:val="24"/>
                        <w:szCs w:val="24"/>
                      </w:rPr>
                      <w:t xml:space="preserve">ResearchGate, </w:t>
                    </w:r>
                    <w:r w:rsidRPr="001A1951">
                      <w:rPr>
                        <w:noProof/>
                        <w:sz w:val="24"/>
                        <w:szCs w:val="24"/>
                      </w:rPr>
                      <w:t xml:space="preserve">2010. </w:t>
                    </w:r>
                  </w:p>
                </w:tc>
              </w:tr>
              <w:tr w:rsidR="004A4D82" w:rsidRPr="001A1951" w14:paraId="7C25368D" w14:textId="77777777" w:rsidTr="00394FD8">
                <w:trPr>
                  <w:tblCellSpacing w:w="15" w:type="dxa"/>
                </w:trPr>
                <w:tc>
                  <w:tcPr>
                    <w:tcW w:w="50" w:type="pct"/>
                    <w:hideMark/>
                  </w:tcPr>
                  <w:p w14:paraId="262AB0AC" w14:textId="77777777" w:rsidR="004A4D82" w:rsidRPr="001A1951" w:rsidRDefault="004A4D82" w:rsidP="00394FD8">
                    <w:pPr>
                      <w:pStyle w:val="Bibliography"/>
                      <w:rPr>
                        <w:noProof/>
                        <w:sz w:val="24"/>
                        <w:szCs w:val="24"/>
                      </w:rPr>
                    </w:pPr>
                    <w:r w:rsidRPr="001A1951">
                      <w:rPr>
                        <w:noProof/>
                        <w:sz w:val="24"/>
                        <w:szCs w:val="24"/>
                      </w:rPr>
                      <w:t xml:space="preserve">[20] </w:t>
                    </w:r>
                  </w:p>
                </w:tc>
                <w:tc>
                  <w:tcPr>
                    <w:tcW w:w="0" w:type="auto"/>
                    <w:hideMark/>
                  </w:tcPr>
                  <w:p w14:paraId="4EC87B0B" w14:textId="77777777" w:rsidR="004A4D82" w:rsidRPr="001A1951" w:rsidRDefault="004A4D82" w:rsidP="00394FD8">
                    <w:pPr>
                      <w:pStyle w:val="Bibliography"/>
                      <w:rPr>
                        <w:noProof/>
                        <w:sz w:val="24"/>
                        <w:szCs w:val="24"/>
                      </w:rPr>
                    </w:pPr>
                    <w:r w:rsidRPr="001A1951">
                      <w:rPr>
                        <w:noProof/>
                        <w:sz w:val="24"/>
                        <w:szCs w:val="24"/>
                      </w:rPr>
                      <w:t xml:space="preserve">D. S. a. D. Đ. S. Mijailović, Some examples of using One Drive in establishing more interactive cooperation of, 2016. </w:t>
                    </w:r>
                  </w:p>
                </w:tc>
              </w:tr>
              <w:tr w:rsidR="004A4D82" w:rsidRPr="001A1951" w14:paraId="45977A89" w14:textId="77777777" w:rsidTr="00394FD8">
                <w:trPr>
                  <w:tblCellSpacing w:w="15" w:type="dxa"/>
                </w:trPr>
                <w:tc>
                  <w:tcPr>
                    <w:tcW w:w="50" w:type="pct"/>
                    <w:hideMark/>
                  </w:tcPr>
                  <w:p w14:paraId="3AAAAC18" w14:textId="77777777" w:rsidR="004A4D82" w:rsidRPr="001A1951" w:rsidRDefault="004A4D82" w:rsidP="00394FD8">
                    <w:pPr>
                      <w:pStyle w:val="Bibliography"/>
                      <w:rPr>
                        <w:noProof/>
                        <w:sz w:val="24"/>
                        <w:szCs w:val="24"/>
                      </w:rPr>
                    </w:pPr>
                    <w:r w:rsidRPr="001A1951">
                      <w:rPr>
                        <w:noProof/>
                        <w:sz w:val="24"/>
                        <w:szCs w:val="24"/>
                      </w:rPr>
                      <w:t xml:space="preserve">[21] </w:t>
                    </w:r>
                  </w:p>
                </w:tc>
                <w:tc>
                  <w:tcPr>
                    <w:tcW w:w="0" w:type="auto"/>
                    <w:hideMark/>
                  </w:tcPr>
                  <w:p w14:paraId="4098EBB6" w14:textId="77777777" w:rsidR="004A4D82" w:rsidRPr="001A1951" w:rsidRDefault="004A4D82" w:rsidP="00394FD8">
                    <w:pPr>
                      <w:pStyle w:val="Bibliography"/>
                      <w:rPr>
                        <w:noProof/>
                        <w:sz w:val="24"/>
                        <w:szCs w:val="24"/>
                      </w:rPr>
                    </w:pPr>
                    <w:r w:rsidRPr="001A1951">
                      <w:rPr>
                        <w:noProof/>
                        <w:sz w:val="24"/>
                        <w:szCs w:val="24"/>
                      </w:rPr>
                      <w:t>C. Song, "Scalable Systems 101," educative, 31 May 2022. [Online]. Available: https://www.educative.io/blog/scalable-systems-101#scalability. [Accessed 14 February 2023].</w:t>
                    </w:r>
                  </w:p>
                </w:tc>
              </w:tr>
              <w:tr w:rsidR="004A4D82" w:rsidRPr="001A1951" w14:paraId="6AAAA26B" w14:textId="77777777" w:rsidTr="00394FD8">
                <w:trPr>
                  <w:tblCellSpacing w:w="15" w:type="dxa"/>
                </w:trPr>
                <w:tc>
                  <w:tcPr>
                    <w:tcW w:w="50" w:type="pct"/>
                    <w:hideMark/>
                  </w:tcPr>
                  <w:p w14:paraId="5F44B64E" w14:textId="77777777" w:rsidR="004A4D82" w:rsidRPr="001A1951" w:rsidRDefault="004A4D82" w:rsidP="00394FD8">
                    <w:pPr>
                      <w:pStyle w:val="Bibliography"/>
                      <w:rPr>
                        <w:noProof/>
                        <w:sz w:val="24"/>
                        <w:szCs w:val="24"/>
                      </w:rPr>
                    </w:pPr>
                    <w:r w:rsidRPr="001A1951">
                      <w:rPr>
                        <w:noProof/>
                        <w:sz w:val="24"/>
                        <w:szCs w:val="24"/>
                      </w:rPr>
                      <w:t xml:space="preserve">[22] </w:t>
                    </w:r>
                  </w:p>
                </w:tc>
                <w:tc>
                  <w:tcPr>
                    <w:tcW w:w="0" w:type="auto"/>
                    <w:hideMark/>
                  </w:tcPr>
                  <w:p w14:paraId="6A12B4B0" w14:textId="77777777" w:rsidR="004A4D82" w:rsidRPr="001A1951" w:rsidRDefault="004A4D82" w:rsidP="00394FD8">
                    <w:pPr>
                      <w:pStyle w:val="Bibliography"/>
                      <w:rPr>
                        <w:noProof/>
                        <w:sz w:val="24"/>
                        <w:szCs w:val="24"/>
                      </w:rPr>
                    </w:pPr>
                    <w:r w:rsidRPr="001A1951">
                      <w:rPr>
                        <w:noProof/>
                        <w:sz w:val="24"/>
                        <w:szCs w:val="24"/>
                      </w:rPr>
                      <w:t xml:space="preserve">A. M. Satina, "Design and Development of an Online Repository System for Thesis and Special Problem Manuscripts," </w:t>
                    </w:r>
                    <w:r w:rsidRPr="001A1951">
                      <w:rPr>
                        <w:i/>
                        <w:iCs/>
                        <w:noProof/>
                        <w:sz w:val="24"/>
                        <w:szCs w:val="24"/>
                      </w:rPr>
                      <w:t xml:space="preserve">IJODeL, </w:t>
                    </w:r>
                    <w:r w:rsidRPr="001A1951">
                      <w:rPr>
                        <w:noProof/>
                        <w:sz w:val="24"/>
                        <w:szCs w:val="24"/>
                      </w:rPr>
                      <w:t xml:space="preserve">vol. 3, no. 1, 2017. </w:t>
                    </w:r>
                  </w:p>
                </w:tc>
              </w:tr>
              <w:tr w:rsidR="004A4D82" w:rsidRPr="001A1951" w14:paraId="6246350E" w14:textId="77777777" w:rsidTr="00394FD8">
                <w:trPr>
                  <w:tblCellSpacing w:w="15" w:type="dxa"/>
                </w:trPr>
                <w:tc>
                  <w:tcPr>
                    <w:tcW w:w="50" w:type="pct"/>
                    <w:hideMark/>
                  </w:tcPr>
                  <w:p w14:paraId="2F25E4F3" w14:textId="77777777" w:rsidR="004A4D82" w:rsidRPr="001A1951" w:rsidRDefault="004A4D82" w:rsidP="00394FD8">
                    <w:pPr>
                      <w:pStyle w:val="Bibliography"/>
                      <w:rPr>
                        <w:noProof/>
                        <w:sz w:val="24"/>
                        <w:szCs w:val="24"/>
                      </w:rPr>
                    </w:pPr>
                    <w:r w:rsidRPr="001A1951">
                      <w:rPr>
                        <w:noProof/>
                        <w:sz w:val="24"/>
                        <w:szCs w:val="24"/>
                      </w:rPr>
                      <w:t xml:space="preserve">[23] </w:t>
                    </w:r>
                  </w:p>
                </w:tc>
                <w:tc>
                  <w:tcPr>
                    <w:tcW w:w="0" w:type="auto"/>
                    <w:hideMark/>
                  </w:tcPr>
                  <w:p w14:paraId="5BCCFE57" w14:textId="77777777" w:rsidR="004A4D82" w:rsidRPr="001A1951" w:rsidRDefault="004A4D82" w:rsidP="00394FD8">
                    <w:pPr>
                      <w:pStyle w:val="Bibliography"/>
                      <w:rPr>
                        <w:noProof/>
                        <w:sz w:val="24"/>
                        <w:szCs w:val="24"/>
                      </w:rPr>
                    </w:pPr>
                    <w:r w:rsidRPr="001A1951">
                      <w:rPr>
                        <w:noProof/>
                        <w:sz w:val="24"/>
                        <w:szCs w:val="24"/>
                      </w:rPr>
                      <w:t xml:space="preserve">S. Bashir, S. Bashir, S. A. Ganaie, S. Gul and N. T. Nisa, "Evolution of institutional repositories: Managing institutional research output to remove the gap of academic elitism," </w:t>
                    </w:r>
                    <w:r w:rsidRPr="001A1951">
                      <w:rPr>
                        <w:i/>
                        <w:iCs/>
                        <w:noProof/>
                        <w:sz w:val="24"/>
                        <w:szCs w:val="24"/>
                      </w:rPr>
                      <w:t xml:space="preserve">Journal of Librarianship and Information Science, </w:t>
                    </w:r>
                    <w:r w:rsidRPr="001A1951">
                      <w:rPr>
                        <w:noProof/>
                        <w:sz w:val="24"/>
                        <w:szCs w:val="24"/>
                      </w:rPr>
                      <w:t xml:space="preserve">vol. 54, no. 3, pp. 518-531, 2021. </w:t>
                    </w:r>
                  </w:p>
                </w:tc>
              </w:tr>
              <w:tr w:rsidR="004A4D82" w:rsidRPr="001A1951" w14:paraId="1217AA42" w14:textId="77777777" w:rsidTr="00394FD8">
                <w:trPr>
                  <w:tblCellSpacing w:w="15" w:type="dxa"/>
                </w:trPr>
                <w:tc>
                  <w:tcPr>
                    <w:tcW w:w="50" w:type="pct"/>
                    <w:hideMark/>
                  </w:tcPr>
                  <w:p w14:paraId="3A6E580B" w14:textId="77777777" w:rsidR="004A4D82" w:rsidRPr="001A1951" w:rsidRDefault="004A4D82" w:rsidP="00394FD8">
                    <w:pPr>
                      <w:pStyle w:val="Bibliography"/>
                      <w:rPr>
                        <w:noProof/>
                        <w:sz w:val="24"/>
                        <w:szCs w:val="24"/>
                      </w:rPr>
                    </w:pPr>
                    <w:r w:rsidRPr="001A1951">
                      <w:rPr>
                        <w:noProof/>
                        <w:sz w:val="24"/>
                        <w:szCs w:val="24"/>
                      </w:rPr>
                      <w:t xml:space="preserve">[24] </w:t>
                    </w:r>
                  </w:p>
                </w:tc>
                <w:tc>
                  <w:tcPr>
                    <w:tcW w:w="0" w:type="auto"/>
                    <w:hideMark/>
                  </w:tcPr>
                  <w:p w14:paraId="36345E6F" w14:textId="77777777" w:rsidR="004A4D82" w:rsidRPr="001A1951" w:rsidRDefault="004A4D82" w:rsidP="00394FD8">
                    <w:pPr>
                      <w:pStyle w:val="Bibliography"/>
                      <w:rPr>
                        <w:noProof/>
                        <w:sz w:val="24"/>
                        <w:szCs w:val="24"/>
                      </w:rPr>
                    </w:pPr>
                    <w:r w:rsidRPr="001A1951">
                      <w:rPr>
                        <w:noProof/>
                        <w:sz w:val="24"/>
                        <w:szCs w:val="24"/>
                      </w:rPr>
                      <w:t>O. Altunyan, "Collaborate on research papers with GitHub," Dev.to, 5 May 2021. [Online]. Available: https://dev.to/azure/collaborate-on-research-papers-with-github-76e. [Accessed 10 June 2023].</w:t>
                    </w:r>
                  </w:p>
                </w:tc>
              </w:tr>
            </w:tbl>
            <w:p w14:paraId="30EB68F7" w14:textId="77777777" w:rsidR="004A4D82" w:rsidRPr="001A1951" w:rsidRDefault="004A4D82" w:rsidP="004A4D82">
              <w:pPr>
                <w:rPr>
                  <w:rFonts w:eastAsia="Times New Roman"/>
                  <w:noProof/>
                  <w:sz w:val="24"/>
                  <w:szCs w:val="24"/>
                </w:rPr>
              </w:pPr>
            </w:p>
            <w:p w14:paraId="52268E0B" w14:textId="77777777" w:rsidR="004A4D82" w:rsidRPr="001A1951" w:rsidRDefault="004A4D82" w:rsidP="004A4D82">
              <w:pPr>
                <w:rPr>
                  <w:sz w:val="24"/>
                  <w:szCs w:val="24"/>
                </w:rPr>
              </w:pPr>
              <w:r w:rsidRPr="001A1951">
                <w:rPr>
                  <w:b/>
                  <w:bCs/>
                  <w:noProof/>
                  <w:sz w:val="24"/>
                  <w:szCs w:val="24"/>
                </w:rPr>
                <w:fldChar w:fldCharType="end"/>
              </w:r>
            </w:p>
          </w:sdtContent>
        </w:sdt>
      </w:sdtContent>
    </w:sdt>
    <w:p w14:paraId="29748961" w14:textId="5CD6F483" w:rsidR="00AF5CA9" w:rsidRPr="001A1951" w:rsidRDefault="00AF5CA9" w:rsidP="00876B9D">
      <w:pPr>
        <w:pStyle w:val="Heading1"/>
        <w:rPr>
          <w:sz w:val="24"/>
          <w:szCs w:val="24"/>
        </w:rPr>
      </w:pPr>
      <w:bookmarkStart w:id="317" w:name="_Toc135911860"/>
      <w:bookmarkStart w:id="318" w:name="_Toc156213789"/>
      <w:r w:rsidRPr="001A1951">
        <w:rPr>
          <w:sz w:val="24"/>
          <w:szCs w:val="24"/>
        </w:rPr>
        <w:lastRenderedPageBreak/>
        <w:t>Appendices</w:t>
      </w:r>
      <w:bookmarkEnd w:id="317"/>
      <w:bookmarkEnd w:id="318"/>
    </w:p>
    <w:p w14:paraId="7BF463CC" w14:textId="57CDD530" w:rsidR="00113C07" w:rsidRDefault="00113C07" w:rsidP="00B34BE3">
      <w:pPr>
        <w:pStyle w:val="Heading2"/>
      </w:pPr>
      <w:bookmarkStart w:id="319" w:name="_Toc135911862"/>
      <w:bookmarkStart w:id="320" w:name="_Toc156213790"/>
      <w:r>
        <w:t xml:space="preserve">Appendix </w:t>
      </w:r>
      <w:r w:rsidR="00851DCD">
        <w:t>A</w:t>
      </w:r>
      <w:r>
        <w:t xml:space="preserve">: </w:t>
      </w:r>
      <w:r w:rsidR="00B34BE3">
        <w:t>Schedule</w:t>
      </w:r>
      <w:bookmarkEnd w:id="319"/>
      <w:bookmarkEnd w:id="320"/>
    </w:p>
    <w:p w14:paraId="7D04A8EE" w14:textId="77777777" w:rsidR="00161379" w:rsidRPr="00161379" w:rsidRDefault="00161379" w:rsidP="00161379"/>
    <w:p w14:paraId="373CF66F" w14:textId="77777777" w:rsidR="00ED6F18" w:rsidRDefault="007E36CD" w:rsidP="00ED6F18">
      <w:pPr>
        <w:keepNext/>
        <w:jc w:val="center"/>
      </w:pPr>
      <w:r>
        <w:rPr>
          <w:noProof/>
        </w:rPr>
        <w:drawing>
          <wp:inline distT="0" distB="0" distL="0" distR="0" wp14:anchorId="2454E3DA" wp14:editId="3A4EB21A">
            <wp:extent cx="5943600" cy="2850397"/>
            <wp:effectExtent l="0" t="0" r="0" b="7620"/>
            <wp:docPr id="4" name="Picture 4" descr="C:\Users\Lyka Tesorero\AppData\Local\Microsoft\Windows\INetCache\Content.MSO\53C8AE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ka Tesorero\AppData\Local\Microsoft\Windows\INetCache\Content.MSO\53C8AE21.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50397"/>
                    </a:xfrm>
                    <a:prstGeom prst="rect">
                      <a:avLst/>
                    </a:prstGeom>
                    <a:noFill/>
                    <a:ln>
                      <a:noFill/>
                    </a:ln>
                  </pic:spPr>
                </pic:pic>
              </a:graphicData>
            </a:graphic>
          </wp:inline>
        </w:drawing>
      </w:r>
    </w:p>
    <w:p w14:paraId="539B36F8" w14:textId="35FC4271" w:rsidR="002411F5" w:rsidRDefault="00ED6F18" w:rsidP="00ED6F18">
      <w:pPr>
        <w:pStyle w:val="Caption"/>
        <w:jc w:val="center"/>
      </w:pPr>
      <w:bookmarkStart w:id="321" w:name="_Toc156213880"/>
      <w:r>
        <w:t xml:space="preserve">Figure </w:t>
      </w:r>
      <w:r>
        <w:fldChar w:fldCharType="begin"/>
      </w:r>
      <w:r>
        <w:instrText>SEQ Figure \* ARABIC</w:instrText>
      </w:r>
      <w:r>
        <w:fldChar w:fldCharType="separate"/>
      </w:r>
      <w:r w:rsidR="004E1238">
        <w:rPr>
          <w:noProof/>
        </w:rPr>
        <w:t>39</w:t>
      </w:r>
      <w:r>
        <w:fldChar w:fldCharType="end"/>
      </w:r>
      <w:r>
        <w:t xml:space="preserve"> Gantt Chart</w:t>
      </w:r>
      <w:bookmarkEnd w:id="321"/>
    </w:p>
    <w:p w14:paraId="402BCB71" w14:textId="77777777" w:rsidR="00851DCD" w:rsidRDefault="00851DCD" w:rsidP="00ED6F18">
      <w:pPr>
        <w:jc w:val="center"/>
      </w:pPr>
    </w:p>
    <w:p w14:paraId="72EFEE93" w14:textId="77777777" w:rsidR="00ED6F18" w:rsidRDefault="006719A3" w:rsidP="00ED6F18">
      <w:pPr>
        <w:keepNext/>
        <w:jc w:val="center"/>
      </w:pPr>
      <w:r w:rsidRPr="006719A3">
        <w:rPr>
          <w:noProof/>
        </w:rPr>
        <w:drawing>
          <wp:inline distT="0" distB="0" distL="0" distR="0" wp14:anchorId="321BECD3" wp14:editId="3DC07FBD">
            <wp:extent cx="5943600" cy="1385570"/>
            <wp:effectExtent l="0" t="0" r="0" b="5080"/>
            <wp:docPr id="1429107785" name="Picture 1429107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7785" name="Picture 1" descr="A screenshot of a computer&#10;&#10;Description automatically generated"/>
                    <pic:cNvPicPr/>
                  </pic:nvPicPr>
                  <pic:blipFill>
                    <a:blip r:embed="rId60"/>
                    <a:stretch>
                      <a:fillRect/>
                    </a:stretch>
                  </pic:blipFill>
                  <pic:spPr>
                    <a:xfrm>
                      <a:off x="0" y="0"/>
                      <a:ext cx="5943600" cy="1385570"/>
                    </a:xfrm>
                    <a:prstGeom prst="rect">
                      <a:avLst/>
                    </a:prstGeom>
                  </pic:spPr>
                </pic:pic>
              </a:graphicData>
            </a:graphic>
          </wp:inline>
        </w:drawing>
      </w:r>
    </w:p>
    <w:p w14:paraId="79A07DAD" w14:textId="65AC54FB" w:rsidR="00ED6F18" w:rsidRDefault="00ED6F18" w:rsidP="00ED6F18">
      <w:pPr>
        <w:pStyle w:val="Caption"/>
        <w:jc w:val="center"/>
      </w:pPr>
      <w:bookmarkStart w:id="322" w:name="_Toc156213881"/>
      <w:r>
        <w:t xml:space="preserve">Figure </w:t>
      </w:r>
      <w:r>
        <w:fldChar w:fldCharType="begin"/>
      </w:r>
      <w:r>
        <w:instrText>SEQ Figure \* ARABIC</w:instrText>
      </w:r>
      <w:r>
        <w:fldChar w:fldCharType="separate"/>
      </w:r>
      <w:r w:rsidR="004E1238">
        <w:rPr>
          <w:noProof/>
        </w:rPr>
        <w:t>40</w:t>
      </w:r>
      <w:r>
        <w:fldChar w:fldCharType="end"/>
      </w:r>
      <w:r>
        <w:t xml:space="preserve"> SNTSDEV Gantt Chart</w:t>
      </w:r>
      <w:bookmarkEnd w:id="322"/>
    </w:p>
    <w:p w14:paraId="11B75E95" w14:textId="77777777" w:rsidR="00ED6F18" w:rsidRDefault="00A50DD9" w:rsidP="00ED6F18">
      <w:pPr>
        <w:keepNext/>
        <w:jc w:val="center"/>
      </w:pPr>
      <w:r w:rsidRPr="00A50DD9">
        <w:rPr>
          <w:noProof/>
        </w:rPr>
        <w:drawing>
          <wp:inline distT="0" distB="0" distL="0" distR="0" wp14:anchorId="48A8D1D3" wp14:editId="28ACEE5D">
            <wp:extent cx="5943600" cy="1994535"/>
            <wp:effectExtent l="0" t="0" r="0" b="5715"/>
            <wp:docPr id="738494892" name="Picture 738494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94892" name="Picture 1" descr="A screenshot of a computer&#10;&#10;Description automatically generated"/>
                    <pic:cNvPicPr/>
                  </pic:nvPicPr>
                  <pic:blipFill>
                    <a:blip r:embed="rId61"/>
                    <a:stretch>
                      <a:fillRect/>
                    </a:stretch>
                  </pic:blipFill>
                  <pic:spPr>
                    <a:xfrm>
                      <a:off x="0" y="0"/>
                      <a:ext cx="5943600" cy="1994535"/>
                    </a:xfrm>
                    <a:prstGeom prst="rect">
                      <a:avLst/>
                    </a:prstGeom>
                  </pic:spPr>
                </pic:pic>
              </a:graphicData>
            </a:graphic>
          </wp:inline>
        </w:drawing>
      </w:r>
    </w:p>
    <w:p w14:paraId="42B432DA" w14:textId="232DA309" w:rsidR="00ED6F18" w:rsidRDefault="00ED6F18" w:rsidP="00ED6F18">
      <w:pPr>
        <w:pStyle w:val="Caption"/>
        <w:jc w:val="center"/>
      </w:pPr>
      <w:bookmarkStart w:id="323" w:name="_Toc156213882"/>
      <w:r>
        <w:t xml:space="preserve">Figure </w:t>
      </w:r>
      <w:r>
        <w:fldChar w:fldCharType="begin"/>
      </w:r>
      <w:r>
        <w:instrText>SEQ Figure \* ARABIC</w:instrText>
      </w:r>
      <w:r>
        <w:fldChar w:fldCharType="separate"/>
      </w:r>
      <w:r w:rsidR="004E1238">
        <w:rPr>
          <w:noProof/>
        </w:rPr>
        <w:t>41</w:t>
      </w:r>
      <w:r>
        <w:fldChar w:fldCharType="end"/>
      </w:r>
      <w:r>
        <w:t xml:space="preserve"> SSYADD Gantt Chart</w:t>
      </w:r>
      <w:bookmarkEnd w:id="323"/>
    </w:p>
    <w:p w14:paraId="0326758E" w14:textId="77777777" w:rsidR="00ED6F18" w:rsidRDefault="00B25584" w:rsidP="00ED6F18">
      <w:pPr>
        <w:keepNext/>
        <w:jc w:val="center"/>
      </w:pPr>
      <w:r w:rsidRPr="00B25584">
        <w:rPr>
          <w:noProof/>
        </w:rPr>
        <w:lastRenderedPageBreak/>
        <w:drawing>
          <wp:inline distT="0" distB="0" distL="0" distR="0" wp14:anchorId="64DD6DC1" wp14:editId="314FFDBE">
            <wp:extent cx="5943600" cy="1377950"/>
            <wp:effectExtent l="0" t="0" r="0" b="0"/>
            <wp:docPr id="832641763" name="Picture 8326417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41763" name="Picture 1" descr="A screenshot of a computer&#10;&#10;Description automatically generated"/>
                    <pic:cNvPicPr/>
                  </pic:nvPicPr>
                  <pic:blipFill>
                    <a:blip r:embed="rId62"/>
                    <a:stretch>
                      <a:fillRect/>
                    </a:stretch>
                  </pic:blipFill>
                  <pic:spPr>
                    <a:xfrm>
                      <a:off x="0" y="0"/>
                      <a:ext cx="5943600" cy="1377950"/>
                    </a:xfrm>
                    <a:prstGeom prst="rect">
                      <a:avLst/>
                    </a:prstGeom>
                  </pic:spPr>
                </pic:pic>
              </a:graphicData>
            </a:graphic>
          </wp:inline>
        </w:drawing>
      </w:r>
    </w:p>
    <w:p w14:paraId="3936E1A3" w14:textId="7325795F" w:rsidR="006719A3" w:rsidRDefault="00ED6F18" w:rsidP="00ED6F18">
      <w:pPr>
        <w:pStyle w:val="Caption"/>
        <w:jc w:val="center"/>
        <w:sectPr w:rsidR="006719A3" w:rsidSect="00EB1638">
          <w:pgSz w:w="12240" w:h="15840"/>
          <w:pgMar w:top="1440" w:right="1440" w:bottom="1440" w:left="1440" w:header="708" w:footer="708" w:gutter="0"/>
          <w:cols w:space="708"/>
          <w:docGrid w:linePitch="360"/>
        </w:sectPr>
      </w:pPr>
      <w:bookmarkStart w:id="324" w:name="_Toc156213883"/>
      <w:r>
        <w:t xml:space="preserve">Figure </w:t>
      </w:r>
      <w:r>
        <w:fldChar w:fldCharType="begin"/>
      </w:r>
      <w:r>
        <w:instrText>SEQ Figure \* ARABIC</w:instrText>
      </w:r>
      <w:r>
        <w:fldChar w:fldCharType="separate"/>
      </w:r>
      <w:r w:rsidR="004E1238">
        <w:rPr>
          <w:noProof/>
        </w:rPr>
        <w:t>42</w:t>
      </w:r>
      <w:r>
        <w:fldChar w:fldCharType="end"/>
      </w:r>
      <w:r>
        <w:t xml:space="preserve"> SNTSDEV Gantt Chart</w:t>
      </w:r>
      <w:bookmarkEnd w:id="324"/>
    </w:p>
    <w:p w14:paraId="728B4011" w14:textId="784330CB" w:rsidR="002411F5" w:rsidRDefault="002411F5" w:rsidP="002411F5">
      <w:pPr>
        <w:pStyle w:val="Heading2"/>
      </w:pPr>
      <w:bookmarkStart w:id="325" w:name="_Toc135911863"/>
      <w:bookmarkStart w:id="326" w:name="_Toc156213791"/>
      <w:r>
        <w:lastRenderedPageBreak/>
        <w:t xml:space="preserve">Appendix </w:t>
      </w:r>
      <w:r w:rsidR="00003A8B">
        <w:t>B</w:t>
      </w:r>
      <w:r>
        <w:t>: Product Roadmap</w:t>
      </w:r>
      <w:bookmarkEnd w:id="325"/>
      <w:bookmarkEnd w:id="326"/>
    </w:p>
    <w:p w14:paraId="22B4F87B" w14:textId="77777777" w:rsidR="00161379" w:rsidRPr="00161379" w:rsidRDefault="00161379" w:rsidP="00161379"/>
    <w:tbl>
      <w:tblPr>
        <w:tblStyle w:val="TableGrid2"/>
        <w:tblW w:w="0" w:type="auto"/>
        <w:tblInd w:w="-5" w:type="dxa"/>
        <w:tblLook w:val="04A0" w:firstRow="1" w:lastRow="0" w:firstColumn="1" w:lastColumn="0" w:noHBand="0" w:noVBand="1"/>
      </w:tblPr>
      <w:tblGrid>
        <w:gridCol w:w="2547"/>
        <w:gridCol w:w="3402"/>
        <w:gridCol w:w="3401"/>
      </w:tblGrid>
      <w:tr w:rsidR="00D91107" w:rsidRPr="00356736" w14:paraId="7A83E0D9" w14:textId="77777777" w:rsidTr="00394FD8">
        <w:tc>
          <w:tcPr>
            <w:tcW w:w="2547" w:type="dxa"/>
            <w:shd w:val="clear" w:color="auto" w:fill="A6A6A6" w:themeFill="background1" w:themeFillShade="A6"/>
          </w:tcPr>
          <w:p w14:paraId="43615010" w14:textId="77777777" w:rsidR="00D45944" w:rsidRPr="00356736" w:rsidRDefault="00D45944" w:rsidP="00394FD8">
            <w:pPr>
              <w:keepNext/>
              <w:spacing w:line="480" w:lineRule="auto"/>
              <w:jc w:val="center"/>
              <w:rPr>
                <w:sz w:val="24"/>
              </w:rPr>
            </w:pPr>
            <w:r w:rsidRPr="00356736">
              <w:rPr>
                <w:sz w:val="24"/>
                <w:lang w:val="en-US"/>
              </w:rPr>
              <w:t>SNTSDEV</w:t>
            </w:r>
          </w:p>
        </w:tc>
        <w:tc>
          <w:tcPr>
            <w:tcW w:w="3402" w:type="dxa"/>
            <w:shd w:val="clear" w:color="auto" w:fill="A6A6A6" w:themeFill="background1" w:themeFillShade="A6"/>
          </w:tcPr>
          <w:p w14:paraId="07494996" w14:textId="77777777" w:rsidR="00D45944" w:rsidRPr="00356736" w:rsidRDefault="00D45944" w:rsidP="00394FD8">
            <w:pPr>
              <w:keepNext/>
              <w:spacing w:line="480" w:lineRule="auto"/>
              <w:jc w:val="center"/>
              <w:rPr>
                <w:sz w:val="24"/>
              </w:rPr>
            </w:pPr>
            <w:r w:rsidRPr="00356736">
              <w:rPr>
                <w:sz w:val="24"/>
              </w:rPr>
              <w:t>SSYADD1</w:t>
            </w:r>
          </w:p>
        </w:tc>
        <w:tc>
          <w:tcPr>
            <w:tcW w:w="3401" w:type="dxa"/>
            <w:shd w:val="clear" w:color="auto" w:fill="A6A6A6" w:themeFill="background1" w:themeFillShade="A6"/>
          </w:tcPr>
          <w:p w14:paraId="2198B5D1" w14:textId="77777777" w:rsidR="00D45944" w:rsidRPr="00356736" w:rsidRDefault="00D45944" w:rsidP="00394FD8">
            <w:pPr>
              <w:keepNext/>
              <w:spacing w:line="480" w:lineRule="auto"/>
              <w:jc w:val="center"/>
              <w:rPr>
                <w:sz w:val="24"/>
              </w:rPr>
            </w:pPr>
            <w:r w:rsidRPr="00356736">
              <w:rPr>
                <w:sz w:val="24"/>
              </w:rPr>
              <w:t>SCSPROJ</w:t>
            </w:r>
          </w:p>
        </w:tc>
      </w:tr>
      <w:tr w:rsidR="00D91107" w:rsidRPr="00356736" w14:paraId="0B48EF24" w14:textId="77777777" w:rsidTr="00394FD8">
        <w:tc>
          <w:tcPr>
            <w:tcW w:w="2547" w:type="dxa"/>
            <w:shd w:val="clear" w:color="auto" w:fill="F2F2F2" w:themeFill="background1" w:themeFillShade="F2"/>
          </w:tcPr>
          <w:p w14:paraId="3055E170" w14:textId="77777777" w:rsidR="00D45944" w:rsidRPr="00356736" w:rsidRDefault="00D45944" w:rsidP="00394FD8">
            <w:pPr>
              <w:keepNext/>
              <w:spacing w:line="480" w:lineRule="auto"/>
              <w:rPr>
                <w:sz w:val="24"/>
              </w:rPr>
            </w:pPr>
            <w:r w:rsidRPr="00356736">
              <w:rPr>
                <w:sz w:val="24"/>
                <w:lang w:val="en-US"/>
              </w:rPr>
              <w:t>Research</w:t>
            </w:r>
          </w:p>
          <w:p w14:paraId="69B66239" w14:textId="77777777" w:rsidR="00D45944" w:rsidRPr="00356736" w:rsidRDefault="00D45944" w:rsidP="00394FD8">
            <w:pPr>
              <w:keepNext/>
              <w:spacing w:line="480" w:lineRule="auto"/>
              <w:rPr>
                <w:sz w:val="24"/>
              </w:rPr>
            </w:pPr>
            <w:r w:rsidRPr="00356736">
              <w:rPr>
                <w:sz w:val="24"/>
                <w:lang w:val="en-US"/>
              </w:rPr>
              <w:t>Project Proposal</w:t>
            </w:r>
          </w:p>
          <w:p w14:paraId="14E30B10" w14:textId="77777777" w:rsidR="00D45944" w:rsidRPr="00356736" w:rsidRDefault="00D45944" w:rsidP="00394FD8">
            <w:pPr>
              <w:keepNext/>
              <w:spacing w:line="480" w:lineRule="auto"/>
              <w:rPr>
                <w:sz w:val="24"/>
              </w:rPr>
            </w:pPr>
            <w:r w:rsidRPr="00356736">
              <w:rPr>
                <w:sz w:val="24"/>
                <w:lang w:val="en-US"/>
              </w:rPr>
              <w:t>Product Vision</w:t>
            </w:r>
          </w:p>
          <w:p w14:paraId="652C1CEF" w14:textId="77777777" w:rsidR="00D45944" w:rsidRPr="00356736" w:rsidRDefault="00D45944" w:rsidP="00394FD8">
            <w:pPr>
              <w:keepNext/>
              <w:spacing w:line="480" w:lineRule="auto"/>
              <w:rPr>
                <w:sz w:val="24"/>
              </w:rPr>
            </w:pPr>
            <w:r w:rsidRPr="00356736">
              <w:rPr>
                <w:sz w:val="24"/>
                <w:lang w:val="en-US"/>
              </w:rPr>
              <w:t>User Stories</w:t>
            </w:r>
          </w:p>
          <w:p w14:paraId="685ED889" w14:textId="77777777" w:rsidR="00D45944" w:rsidRPr="00356736" w:rsidRDefault="00D45944" w:rsidP="00394FD8">
            <w:pPr>
              <w:keepNext/>
              <w:spacing w:line="480" w:lineRule="auto"/>
              <w:rPr>
                <w:sz w:val="24"/>
              </w:rPr>
            </w:pPr>
            <w:r w:rsidRPr="00356736">
              <w:rPr>
                <w:sz w:val="24"/>
              </w:rPr>
              <w:t>Project Roadmap</w:t>
            </w:r>
          </w:p>
        </w:tc>
        <w:tc>
          <w:tcPr>
            <w:tcW w:w="3402" w:type="dxa"/>
            <w:shd w:val="clear" w:color="auto" w:fill="F2F2F2" w:themeFill="background1" w:themeFillShade="F2"/>
          </w:tcPr>
          <w:p w14:paraId="19A5E633" w14:textId="77777777" w:rsidR="00D45944" w:rsidRPr="00356736" w:rsidRDefault="00D45944" w:rsidP="00394FD8">
            <w:pPr>
              <w:keepNext/>
              <w:spacing w:line="480" w:lineRule="auto"/>
              <w:rPr>
                <w:sz w:val="24"/>
              </w:rPr>
            </w:pPr>
            <w:r w:rsidRPr="00356736">
              <w:rPr>
                <w:sz w:val="24"/>
              </w:rPr>
              <w:t>User Case</w:t>
            </w:r>
          </w:p>
          <w:p w14:paraId="0C7CF19F" w14:textId="77777777" w:rsidR="00D45944" w:rsidRPr="00356736" w:rsidRDefault="00D45944" w:rsidP="00394FD8">
            <w:pPr>
              <w:keepNext/>
              <w:spacing w:line="480" w:lineRule="auto"/>
              <w:rPr>
                <w:sz w:val="24"/>
              </w:rPr>
            </w:pPr>
            <w:r w:rsidRPr="00356736">
              <w:rPr>
                <w:sz w:val="24"/>
              </w:rPr>
              <w:t>Event Tables</w:t>
            </w:r>
          </w:p>
          <w:p w14:paraId="304E11FE" w14:textId="77777777" w:rsidR="00D45944" w:rsidRPr="00356736" w:rsidRDefault="00D45944" w:rsidP="00394FD8">
            <w:pPr>
              <w:keepNext/>
              <w:spacing w:line="480" w:lineRule="auto"/>
              <w:rPr>
                <w:sz w:val="24"/>
              </w:rPr>
            </w:pPr>
            <w:r w:rsidRPr="00356736">
              <w:rPr>
                <w:sz w:val="24"/>
              </w:rPr>
              <w:t>GAP Analysis</w:t>
            </w:r>
          </w:p>
          <w:p w14:paraId="3E14FDB6" w14:textId="77777777" w:rsidR="00D45944" w:rsidRPr="00356736" w:rsidRDefault="00D45944" w:rsidP="00394FD8">
            <w:pPr>
              <w:keepNext/>
              <w:spacing w:line="480" w:lineRule="auto"/>
              <w:rPr>
                <w:sz w:val="24"/>
              </w:rPr>
            </w:pPr>
            <w:r w:rsidRPr="00356736">
              <w:rPr>
                <w:sz w:val="24"/>
              </w:rPr>
              <w:t>Context Diagram</w:t>
            </w:r>
          </w:p>
          <w:p w14:paraId="4656110C" w14:textId="77777777" w:rsidR="00D45944" w:rsidRPr="00356736" w:rsidRDefault="00D45944" w:rsidP="00394FD8">
            <w:pPr>
              <w:keepNext/>
              <w:spacing w:line="480" w:lineRule="auto"/>
              <w:rPr>
                <w:sz w:val="24"/>
              </w:rPr>
            </w:pPr>
            <w:r w:rsidRPr="00356736">
              <w:rPr>
                <w:sz w:val="24"/>
              </w:rPr>
              <w:t>Data Flow Diagrams</w:t>
            </w:r>
          </w:p>
          <w:p w14:paraId="6ED8E2B5" w14:textId="77777777" w:rsidR="00D45944" w:rsidRPr="00356736" w:rsidRDefault="00D45944" w:rsidP="00394FD8">
            <w:pPr>
              <w:keepNext/>
              <w:spacing w:line="480" w:lineRule="auto"/>
              <w:rPr>
                <w:sz w:val="24"/>
              </w:rPr>
            </w:pPr>
            <w:r w:rsidRPr="00356736">
              <w:rPr>
                <w:sz w:val="24"/>
              </w:rPr>
              <w:t>Entity-Relationship Diagrams</w:t>
            </w:r>
          </w:p>
          <w:p w14:paraId="117E226F" w14:textId="77777777" w:rsidR="00D45944" w:rsidRPr="00356736" w:rsidRDefault="00D45944" w:rsidP="00394FD8">
            <w:pPr>
              <w:keepNext/>
              <w:spacing w:line="480" w:lineRule="auto"/>
              <w:rPr>
                <w:sz w:val="24"/>
              </w:rPr>
            </w:pPr>
            <w:r w:rsidRPr="00356736">
              <w:rPr>
                <w:sz w:val="24"/>
              </w:rPr>
              <w:t>Activity Diagrams</w:t>
            </w:r>
          </w:p>
          <w:p w14:paraId="2EFBA65C" w14:textId="77777777" w:rsidR="00D45944" w:rsidRPr="00356736" w:rsidRDefault="00D45944" w:rsidP="00394FD8">
            <w:pPr>
              <w:keepNext/>
              <w:spacing w:line="480" w:lineRule="auto"/>
              <w:rPr>
                <w:sz w:val="24"/>
              </w:rPr>
            </w:pPr>
            <w:r w:rsidRPr="00356736">
              <w:rPr>
                <w:sz w:val="24"/>
              </w:rPr>
              <w:t>Object Diagrams</w:t>
            </w:r>
          </w:p>
          <w:p w14:paraId="0729ED71" w14:textId="77777777" w:rsidR="00D45944" w:rsidRPr="00356736" w:rsidRDefault="00D45944" w:rsidP="00394FD8">
            <w:pPr>
              <w:keepNext/>
              <w:spacing w:line="480" w:lineRule="auto"/>
              <w:rPr>
                <w:sz w:val="24"/>
              </w:rPr>
            </w:pPr>
            <w:r w:rsidRPr="00356736">
              <w:rPr>
                <w:sz w:val="24"/>
              </w:rPr>
              <w:t>Class Diagrams</w:t>
            </w:r>
          </w:p>
          <w:p w14:paraId="6E86CF9B" w14:textId="77777777" w:rsidR="00D45944" w:rsidRPr="00356736" w:rsidRDefault="00D45944" w:rsidP="00394FD8">
            <w:pPr>
              <w:keepNext/>
              <w:spacing w:line="480" w:lineRule="auto"/>
              <w:rPr>
                <w:sz w:val="24"/>
              </w:rPr>
            </w:pPr>
            <w:r w:rsidRPr="00356736">
              <w:rPr>
                <w:sz w:val="24"/>
              </w:rPr>
              <w:t>Sequence Diagrams</w:t>
            </w:r>
          </w:p>
          <w:p w14:paraId="44D7590E" w14:textId="77777777" w:rsidR="00D45944" w:rsidRPr="00356736" w:rsidRDefault="00D45944" w:rsidP="00394FD8">
            <w:pPr>
              <w:keepNext/>
              <w:spacing w:line="480" w:lineRule="auto"/>
              <w:rPr>
                <w:sz w:val="24"/>
              </w:rPr>
            </w:pPr>
            <w:r w:rsidRPr="00356736">
              <w:rPr>
                <w:sz w:val="24"/>
              </w:rPr>
              <w:t>Package Diagram</w:t>
            </w:r>
          </w:p>
          <w:p w14:paraId="14804FB8" w14:textId="77777777" w:rsidR="00D45944" w:rsidRPr="00356736" w:rsidRDefault="00D45944" w:rsidP="00394FD8">
            <w:pPr>
              <w:keepNext/>
              <w:spacing w:line="480" w:lineRule="auto"/>
              <w:rPr>
                <w:sz w:val="24"/>
              </w:rPr>
            </w:pPr>
            <w:r w:rsidRPr="00356736">
              <w:rPr>
                <w:sz w:val="24"/>
              </w:rPr>
              <w:t>Component Diagram</w:t>
            </w:r>
          </w:p>
          <w:p w14:paraId="197F1353" w14:textId="77777777" w:rsidR="00D45944" w:rsidRPr="00356736" w:rsidRDefault="00D45944" w:rsidP="00394FD8">
            <w:pPr>
              <w:keepNext/>
              <w:spacing w:line="480" w:lineRule="auto"/>
              <w:rPr>
                <w:sz w:val="24"/>
              </w:rPr>
            </w:pPr>
            <w:r w:rsidRPr="00356736">
              <w:rPr>
                <w:sz w:val="24"/>
              </w:rPr>
              <w:t>Deployment Diagram</w:t>
            </w:r>
          </w:p>
          <w:p w14:paraId="3B150396" w14:textId="77777777" w:rsidR="00D45944" w:rsidRPr="00356736" w:rsidRDefault="00D45944" w:rsidP="00394FD8">
            <w:pPr>
              <w:keepNext/>
              <w:spacing w:line="480" w:lineRule="auto"/>
              <w:rPr>
                <w:sz w:val="24"/>
              </w:rPr>
            </w:pPr>
            <w:r w:rsidRPr="00356736">
              <w:rPr>
                <w:sz w:val="24"/>
              </w:rPr>
              <w:t>Prototyping</w:t>
            </w:r>
          </w:p>
        </w:tc>
        <w:tc>
          <w:tcPr>
            <w:tcW w:w="3401" w:type="dxa"/>
            <w:shd w:val="clear" w:color="auto" w:fill="F2F2F2" w:themeFill="background1" w:themeFillShade="F2"/>
          </w:tcPr>
          <w:p w14:paraId="741A4C5F" w14:textId="77777777" w:rsidR="00742D33" w:rsidRPr="00742D33" w:rsidRDefault="00742D33" w:rsidP="00742D33">
            <w:pPr>
              <w:keepNext/>
              <w:numPr>
                <w:ilvl w:val="0"/>
                <w:numId w:val="46"/>
              </w:numPr>
              <w:spacing w:line="480" w:lineRule="auto"/>
              <w:rPr>
                <w:sz w:val="24"/>
              </w:rPr>
            </w:pPr>
            <w:r w:rsidRPr="00742D33">
              <w:rPr>
                <w:sz w:val="24"/>
              </w:rPr>
              <w:t xml:space="preserve">Log </w:t>
            </w:r>
            <w:proofErr w:type="gramStart"/>
            <w:r w:rsidRPr="00742D33">
              <w:rPr>
                <w:sz w:val="24"/>
              </w:rPr>
              <w:t>in</w:t>
            </w:r>
            <w:proofErr w:type="gramEnd"/>
          </w:p>
          <w:p w14:paraId="2FF0D5CB" w14:textId="77777777" w:rsidR="00742D33" w:rsidRPr="00742D33" w:rsidRDefault="00742D33" w:rsidP="00742D33">
            <w:pPr>
              <w:keepNext/>
              <w:numPr>
                <w:ilvl w:val="0"/>
                <w:numId w:val="46"/>
              </w:numPr>
              <w:spacing w:line="480" w:lineRule="auto"/>
              <w:rPr>
                <w:sz w:val="24"/>
              </w:rPr>
            </w:pPr>
            <w:r w:rsidRPr="00742D33">
              <w:rPr>
                <w:sz w:val="24"/>
              </w:rPr>
              <w:t>Final Submission</w:t>
            </w:r>
          </w:p>
          <w:p w14:paraId="45469B32" w14:textId="77777777" w:rsidR="00742D33" w:rsidRPr="00742D33" w:rsidRDefault="00742D33" w:rsidP="00742D33">
            <w:pPr>
              <w:keepNext/>
              <w:numPr>
                <w:ilvl w:val="0"/>
                <w:numId w:val="46"/>
              </w:numPr>
              <w:spacing w:line="480" w:lineRule="auto"/>
              <w:rPr>
                <w:sz w:val="24"/>
              </w:rPr>
            </w:pPr>
            <w:r w:rsidRPr="00742D33">
              <w:rPr>
                <w:sz w:val="24"/>
              </w:rPr>
              <w:t>Approval / Return</w:t>
            </w:r>
          </w:p>
          <w:p w14:paraId="40BCADD2" w14:textId="77777777" w:rsidR="00742D33" w:rsidRPr="00742D33" w:rsidRDefault="00742D33" w:rsidP="00742D33">
            <w:pPr>
              <w:keepNext/>
              <w:numPr>
                <w:ilvl w:val="0"/>
                <w:numId w:val="46"/>
              </w:numPr>
              <w:spacing w:line="480" w:lineRule="auto"/>
              <w:rPr>
                <w:sz w:val="24"/>
              </w:rPr>
            </w:pPr>
            <w:r w:rsidRPr="00742D33">
              <w:rPr>
                <w:sz w:val="24"/>
              </w:rPr>
              <w:t>Role-based Permissions</w:t>
            </w:r>
          </w:p>
          <w:p w14:paraId="21653745" w14:textId="77777777" w:rsidR="00742D33" w:rsidRPr="00742D33" w:rsidRDefault="00742D33" w:rsidP="00742D33">
            <w:pPr>
              <w:keepNext/>
              <w:numPr>
                <w:ilvl w:val="0"/>
                <w:numId w:val="46"/>
              </w:numPr>
              <w:spacing w:line="480" w:lineRule="auto"/>
              <w:rPr>
                <w:sz w:val="24"/>
              </w:rPr>
            </w:pPr>
            <w:r w:rsidRPr="00742D33">
              <w:rPr>
                <w:sz w:val="24"/>
              </w:rPr>
              <w:t>Proofreading Request</w:t>
            </w:r>
          </w:p>
          <w:p w14:paraId="43060DB6" w14:textId="77777777" w:rsidR="00742D33" w:rsidRPr="00742D33" w:rsidRDefault="00742D33" w:rsidP="00742D33">
            <w:pPr>
              <w:keepNext/>
              <w:numPr>
                <w:ilvl w:val="0"/>
                <w:numId w:val="46"/>
              </w:numPr>
              <w:spacing w:line="480" w:lineRule="auto"/>
              <w:rPr>
                <w:sz w:val="24"/>
              </w:rPr>
            </w:pPr>
            <w:r w:rsidRPr="00742D33">
              <w:rPr>
                <w:sz w:val="24"/>
              </w:rPr>
              <w:t>Assign Task</w:t>
            </w:r>
          </w:p>
          <w:p w14:paraId="5A48C912" w14:textId="77777777" w:rsidR="00742D33" w:rsidRPr="00742D33" w:rsidRDefault="00742D33" w:rsidP="00742D33">
            <w:pPr>
              <w:keepNext/>
              <w:numPr>
                <w:ilvl w:val="0"/>
                <w:numId w:val="46"/>
              </w:numPr>
              <w:spacing w:line="480" w:lineRule="auto"/>
              <w:rPr>
                <w:sz w:val="24"/>
              </w:rPr>
            </w:pPr>
            <w:r w:rsidRPr="00742D33">
              <w:rPr>
                <w:sz w:val="24"/>
              </w:rPr>
              <w:t>Reports</w:t>
            </w:r>
          </w:p>
          <w:p w14:paraId="6F9D9423" w14:textId="35569C18" w:rsidR="00D45944" w:rsidRPr="007071F1" w:rsidRDefault="00742D33" w:rsidP="00742D33">
            <w:pPr>
              <w:keepNext/>
              <w:numPr>
                <w:ilvl w:val="0"/>
                <w:numId w:val="46"/>
              </w:numPr>
              <w:spacing w:line="480" w:lineRule="auto"/>
              <w:rPr>
                <w:sz w:val="24"/>
              </w:rPr>
            </w:pPr>
            <w:r w:rsidRPr="00742D33">
              <w:rPr>
                <w:sz w:val="24"/>
              </w:rPr>
              <w:t>Publish Paper</w:t>
            </w:r>
          </w:p>
        </w:tc>
      </w:tr>
    </w:tbl>
    <w:p w14:paraId="77A15FEF" w14:textId="77777777" w:rsidR="008771F7" w:rsidRDefault="008771F7" w:rsidP="005A1DF0">
      <w:pPr>
        <w:pStyle w:val="Heading2"/>
        <w:sectPr w:rsidR="008771F7" w:rsidSect="00EB1638">
          <w:pgSz w:w="12240" w:h="15840"/>
          <w:pgMar w:top="1440" w:right="1440" w:bottom="1440" w:left="1440" w:header="708" w:footer="708" w:gutter="0"/>
          <w:cols w:space="708"/>
          <w:docGrid w:linePitch="360"/>
        </w:sectPr>
      </w:pPr>
    </w:p>
    <w:p w14:paraId="3E6ED8A3" w14:textId="40ED6356" w:rsidR="00802F12" w:rsidRDefault="00802F12" w:rsidP="005A1DF0">
      <w:pPr>
        <w:pStyle w:val="Heading2"/>
      </w:pPr>
      <w:bookmarkStart w:id="327" w:name="_Toc135911865"/>
      <w:bookmarkStart w:id="328" w:name="_Toc156213792"/>
      <w:r>
        <w:lastRenderedPageBreak/>
        <w:t xml:space="preserve">Appendix </w:t>
      </w:r>
      <w:r w:rsidR="00003A8B">
        <w:t>C</w:t>
      </w:r>
      <w:r>
        <w:t>: Team Meetings</w:t>
      </w:r>
      <w:bookmarkEnd w:id="327"/>
      <w:bookmarkEnd w:id="328"/>
    </w:p>
    <w:p w14:paraId="4D93A280" w14:textId="4489532F" w:rsidR="00802F12" w:rsidRDefault="00802F12" w:rsidP="005A1DF0">
      <w:pPr>
        <w:pStyle w:val="Heading2"/>
      </w:pPr>
    </w:p>
    <w:p w14:paraId="2B288ABC" w14:textId="77777777" w:rsidR="00CA7C2B" w:rsidRDefault="00CA7C2B" w:rsidP="00CA7C2B">
      <w:r>
        <w:rPr>
          <w:noProof/>
          <w:lang w:eastAsia="en-PH"/>
        </w:rPr>
        <w:drawing>
          <wp:inline distT="0" distB="0" distL="0" distR="0" wp14:anchorId="7C85145E" wp14:editId="186B636B">
            <wp:extent cx="5761118" cy="7424814"/>
            <wp:effectExtent l="0" t="0" r="0" b="0"/>
            <wp:docPr id="6" name="Picture 6" descr="A green and white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en and white document with black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1118" cy="7424814"/>
                    </a:xfrm>
                    <a:prstGeom prst="rect">
                      <a:avLst/>
                    </a:prstGeom>
                  </pic:spPr>
                </pic:pic>
              </a:graphicData>
            </a:graphic>
          </wp:inline>
        </w:drawing>
      </w:r>
    </w:p>
    <w:p w14:paraId="0323A00F" w14:textId="77777777" w:rsidR="000F1C2D" w:rsidRDefault="000F1C2D" w:rsidP="00CA7C2B"/>
    <w:p w14:paraId="473FA8D3" w14:textId="77777777" w:rsidR="000F1C2D" w:rsidRDefault="000F1C2D" w:rsidP="00CA7C2B">
      <w:r>
        <w:rPr>
          <w:noProof/>
          <w:lang w:eastAsia="en-PH"/>
        </w:rPr>
        <w:lastRenderedPageBreak/>
        <w:drawing>
          <wp:inline distT="0" distB="0" distL="0" distR="0" wp14:anchorId="4D40CD26" wp14:editId="4A0B0934">
            <wp:extent cx="5660053" cy="6998202"/>
            <wp:effectExtent l="0" t="0" r="0" b="0"/>
            <wp:docPr id="2140127463" name="Picture 2140127463" descr="A green and white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7463" name="Picture 2140127463" descr="A green and white paper with text&#10;&#10;Description automatically generated"/>
                    <pic:cNvPicPr/>
                  </pic:nvPicPr>
                  <pic:blipFill>
                    <a:blip r:embed="rId64">
                      <a:extLst>
                        <a:ext uri="{28A0092B-C50C-407E-A947-70E740481C1C}">
                          <a14:useLocalDpi xmlns:a14="http://schemas.microsoft.com/office/drawing/2010/main" val="0"/>
                        </a:ext>
                      </a:extLst>
                    </a:blip>
                    <a:srcRect t="1344"/>
                    <a:stretch>
                      <a:fillRect/>
                    </a:stretch>
                  </pic:blipFill>
                  <pic:spPr>
                    <a:xfrm>
                      <a:off x="0" y="0"/>
                      <a:ext cx="5660053" cy="6998202"/>
                    </a:xfrm>
                    <a:prstGeom prst="rect">
                      <a:avLst/>
                    </a:prstGeom>
                  </pic:spPr>
                </pic:pic>
              </a:graphicData>
            </a:graphic>
          </wp:inline>
        </w:drawing>
      </w:r>
    </w:p>
    <w:p w14:paraId="46AD4731" w14:textId="77777777" w:rsidR="00FF4DE6" w:rsidRDefault="00FF4DE6" w:rsidP="00CA7C2B">
      <w:r>
        <w:rPr>
          <w:noProof/>
          <w:lang w:eastAsia="en-PH"/>
        </w:rPr>
        <w:lastRenderedPageBreak/>
        <w:drawing>
          <wp:inline distT="0" distB="0" distL="0" distR="0" wp14:anchorId="1CF1C29A" wp14:editId="01C356DB">
            <wp:extent cx="5619750" cy="7174149"/>
            <wp:effectExtent l="0" t="0" r="0" b="0"/>
            <wp:docPr id="736926979" name="Picture 7369269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6979" name="Picture 736926979"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619750" cy="7174149"/>
                    </a:xfrm>
                    <a:prstGeom prst="rect">
                      <a:avLst/>
                    </a:prstGeom>
                  </pic:spPr>
                </pic:pic>
              </a:graphicData>
            </a:graphic>
          </wp:inline>
        </w:drawing>
      </w:r>
    </w:p>
    <w:p w14:paraId="5E71F18C" w14:textId="6B5A415C" w:rsidR="00DE2707" w:rsidRPr="00CA7C2B" w:rsidRDefault="00DE2707" w:rsidP="00CA7C2B">
      <w:pPr>
        <w:sectPr w:rsidR="00DE2707" w:rsidRPr="00CA7C2B" w:rsidSect="00EB1638">
          <w:pgSz w:w="12240" w:h="15840"/>
          <w:pgMar w:top="1440" w:right="1440" w:bottom="1440" w:left="1440" w:header="708" w:footer="708" w:gutter="0"/>
          <w:cols w:space="708"/>
          <w:docGrid w:linePitch="360"/>
        </w:sectPr>
      </w:pPr>
      <w:r>
        <w:rPr>
          <w:noProof/>
          <w:lang w:eastAsia="en-PH"/>
        </w:rPr>
        <w:lastRenderedPageBreak/>
        <w:drawing>
          <wp:inline distT="0" distB="0" distL="0" distR="0" wp14:anchorId="008A4BA7" wp14:editId="5485086E">
            <wp:extent cx="5511800" cy="6980645"/>
            <wp:effectExtent l="0" t="0" r="0" b="0"/>
            <wp:docPr id="859437328" name="Picture 859437328" descr="A green and black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37328" name="Picture 859437328" descr="A green and black documen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512388" cy="6981390"/>
                    </a:xfrm>
                    <a:prstGeom prst="rect">
                      <a:avLst/>
                    </a:prstGeom>
                  </pic:spPr>
                </pic:pic>
              </a:graphicData>
            </a:graphic>
          </wp:inline>
        </w:drawing>
      </w:r>
    </w:p>
    <w:p w14:paraId="0D0C600A" w14:textId="610AE31D" w:rsidR="002411F5" w:rsidRDefault="002411F5" w:rsidP="005A1DF0">
      <w:pPr>
        <w:pStyle w:val="Heading2"/>
      </w:pPr>
      <w:bookmarkStart w:id="329" w:name="_Toc135911866"/>
      <w:bookmarkStart w:id="330" w:name="_Toc156213793"/>
      <w:r>
        <w:lastRenderedPageBreak/>
        <w:t xml:space="preserve">Appendix </w:t>
      </w:r>
      <w:r w:rsidR="00003A8B">
        <w:t>D</w:t>
      </w:r>
      <w:r>
        <w:t>:</w:t>
      </w:r>
      <w:r w:rsidR="005A1DF0">
        <w:t xml:space="preserve"> </w:t>
      </w:r>
      <w:r w:rsidR="002E0BF5">
        <w:t>Source Code</w:t>
      </w:r>
      <w:bookmarkEnd w:id="329"/>
      <w:bookmarkEnd w:id="330"/>
    </w:p>
    <w:p w14:paraId="676E301D" w14:textId="77777777" w:rsidR="00F51F59" w:rsidRDefault="00F51F59" w:rsidP="00F51F59"/>
    <w:p w14:paraId="29AACE1C" w14:textId="4DF76C39" w:rsidR="003A778F" w:rsidRDefault="00EA6292" w:rsidP="00F51F59">
      <w:r w:rsidRPr="00EA6292">
        <w:rPr>
          <w:noProof/>
        </w:rPr>
        <w:drawing>
          <wp:inline distT="0" distB="0" distL="0" distR="0" wp14:anchorId="27FF9F0D" wp14:editId="148DE19E">
            <wp:extent cx="5943600" cy="2939415"/>
            <wp:effectExtent l="0" t="0" r="0" b="0"/>
            <wp:docPr id="2146841242" name="Picture 2146841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1242" name="Picture 1" descr="A screenshot of a computer&#10;&#10;Description automatically generated"/>
                    <pic:cNvPicPr/>
                  </pic:nvPicPr>
                  <pic:blipFill>
                    <a:blip r:embed="rId67"/>
                    <a:stretch>
                      <a:fillRect/>
                    </a:stretch>
                  </pic:blipFill>
                  <pic:spPr>
                    <a:xfrm>
                      <a:off x="0" y="0"/>
                      <a:ext cx="5943600" cy="2939415"/>
                    </a:xfrm>
                    <a:prstGeom prst="rect">
                      <a:avLst/>
                    </a:prstGeom>
                  </pic:spPr>
                </pic:pic>
              </a:graphicData>
            </a:graphic>
          </wp:inline>
        </w:drawing>
      </w:r>
    </w:p>
    <w:p w14:paraId="215B52B3" w14:textId="2E6EF62C" w:rsidR="00EA6292" w:rsidRDefault="00302A81" w:rsidP="00F51F59">
      <w:del w:id="331" w:author="Christian Viola" w:date="2024-02-19T04:00:00Z">
        <w:r w:rsidDel="1E8E5B4D">
          <w:delText>Github</w:delText>
        </w:r>
      </w:del>
      <w:ins w:id="332" w:author="Christian Viola" w:date="2024-02-19T04:00:00Z">
        <w:r w:rsidR="1A24B686">
          <w:t>GitHub</w:t>
        </w:r>
      </w:ins>
      <w:r w:rsidR="1E8E5B4D">
        <w:t xml:space="preserve"> Repository </w:t>
      </w:r>
      <w:r w:rsidR="54F7221E">
        <w:t>Link:</w:t>
      </w:r>
    </w:p>
    <w:p w14:paraId="2E4F3A0A" w14:textId="5F37D673" w:rsidR="003A778F" w:rsidRPr="005A1DF0" w:rsidRDefault="00000000" w:rsidP="005A1DF0">
      <w:hyperlink r:id="rId68" w:history="1">
        <w:r w:rsidR="00846859">
          <w:rPr>
            <w:rStyle w:val="Hyperlink"/>
          </w:rPr>
          <w:t>APC-</w:t>
        </w:r>
        <w:proofErr w:type="spellStart"/>
        <w:r w:rsidR="00846859">
          <w:rPr>
            <w:rStyle w:val="Hyperlink"/>
          </w:rPr>
          <w:t>SoCIT</w:t>
        </w:r>
        <w:proofErr w:type="spellEnd"/>
        <w:r w:rsidR="00846859">
          <w:rPr>
            <w:rStyle w:val="Hyperlink"/>
          </w:rPr>
          <w:t>/APC_2023_2024_T2_PROJECT_RAM_KOLEK (github.com)</w:t>
        </w:r>
      </w:hyperlink>
    </w:p>
    <w:sectPr w:rsidR="003A778F" w:rsidRPr="005A1DF0">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Leila Angela B Arcega" w:date="2024-02-20T22:19:00Z" w:initials="LA">
    <w:p w14:paraId="42940CBD" w14:textId="77777777" w:rsidR="0066409C" w:rsidRDefault="0066409C" w:rsidP="0066409C">
      <w:pPr>
        <w:pStyle w:val="CommentText"/>
      </w:pPr>
      <w:r>
        <w:rPr>
          <w:rStyle w:val="CommentReference"/>
        </w:rPr>
        <w:annotationRef/>
      </w:r>
      <w:r>
        <w:t>Parang di na ano ung collaboration sa system natin</w:t>
      </w:r>
    </w:p>
  </w:comment>
  <w:comment w:id="9" w:author="Leila Angela B Arcega" w:date="2024-02-20T22:22:00Z" w:initials="LA">
    <w:p w14:paraId="36DB955D" w14:textId="77777777" w:rsidR="0066409C" w:rsidRDefault="0066409C" w:rsidP="0066409C">
      <w:pPr>
        <w:pStyle w:val="CommentText"/>
      </w:pPr>
      <w:r>
        <w:rPr>
          <w:rStyle w:val="CommentReference"/>
        </w:rPr>
        <w:annotationRef/>
      </w:r>
      <w:r>
        <w:t>Submission nalang and collection. Di na rin applicable ung magiging visible sa lahat yung papers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940CBD" w15:done="0"/>
  <w15:commentEx w15:paraId="36DB95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AAB866" w16cex:dateUtc="2024-02-20T14:19:00Z"/>
  <w16cex:commentExtensible w16cex:durableId="04CFD526" w16cex:dateUtc="2024-02-20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940CBD" w16cid:durableId="3AAAB866"/>
  <w16cid:commentId w16cid:paraId="36DB955D" w16cid:durableId="04CFD5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9AA30" w14:textId="77777777" w:rsidR="00EB1638" w:rsidRDefault="00EB1638" w:rsidP="009831F7">
      <w:pPr>
        <w:spacing w:after="0" w:line="240" w:lineRule="auto"/>
      </w:pPr>
      <w:r>
        <w:separator/>
      </w:r>
    </w:p>
  </w:endnote>
  <w:endnote w:type="continuationSeparator" w:id="0">
    <w:p w14:paraId="618AE2F8" w14:textId="77777777" w:rsidR="00EB1638" w:rsidRDefault="00EB1638" w:rsidP="009831F7">
      <w:pPr>
        <w:spacing w:after="0" w:line="240" w:lineRule="auto"/>
      </w:pPr>
      <w:r>
        <w:continuationSeparator/>
      </w:r>
    </w:p>
  </w:endnote>
  <w:endnote w:type="continuationNotice" w:id="1">
    <w:p w14:paraId="292883AA" w14:textId="77777777" w:rsidR="00EB1638" w:rsidRDefault="00EB16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394FD8" w14:paraId="0368053E" w14:textId="77777777" w:rsidTr="00394FD8">
      <w:trPr>
        <w:trHeight w:val="300"/>
      </w:trPr>
      <w:tc>
        <w:tcPr>
          <w:tcW w:w="3120" w:type="dxa"/>
        </w:tcPr>
        <w:p w14:paraId="21F53561" w14:textId="77777777" w:rsidR="00394FD8" w:rsidRDefault="00394FD8" w:rsidP="00394FD8">
          <w:pPr>
            <w:pStyle w:val="Header"/>
            <w:ind w:left="-115"/>
          </w:pPr>
        </w:p>
      </w:tc>
      <w:tc>
        <w:tcPr>
          <w:tcW w:w="3120" w:type="dxa"/>
        </w:tcPr>
        <w:p w14:paraId="570D8C53" w14:textId="77777777" w:rsidR="00394FD8" w:rsidRDefault="00394FD8" w:rsidP="00394FD8">
          <w:pPr>
            <w:pStyle w:val="Header"/>
            <w:jc w:val="center"/>
          </w:pPr>
        </w:p>
      </w:tc>
      <w:tc>
        <w:tcPr>
          <w:tcW w:w="3120" w:type="dxa"/>
        </w:tcPr>
        <w:p w14:paraId="3DCD2DEF" w14:textId="77777777" w:rsidR="00394FD8" w:rsidRDefault="00394FD8" w:rsidP="00394FD8">
          <w:pPr>
            <w:pStyle w:val="Header"/>
            <w:ind w:right="-115"/>
            <w:jc w:val="right"/>
          </w:pPr>
        </w:p>
      </w:tc>
    </w:tr>
  </w:tbl>
  <w:p w14:paraId="489DBFB7" w14:textId="77777777" w:rsidR="00394FD8" w:rsidRDefault="00394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394FD8" w14:paraId="01992AD9" w14:textId="77777777" w:rsidTr="00394FD8">
      <w:trPr>
        <w:trHeight w:val="300"/>
      </w:trPr>
      <w:tc>
        <w:tcPr>
          <w:tcW w:w="3120" w:type="dxa"/>
        </w:tcPr>
        <w:p w14:paraId="44F682D4" w14:textId="77777777" w:rsidR="00394FD8" w:rsidRDefault="00394FD8" w:rsidP="00394FD8">
          <w:pPr>
            <w:pStyle w:val="Header"/>
            <w:ind w:left="-115"/>
          </w:pPr>
        </w:p>
      </w:tc>
      <w:tc>
        <w:tcPr>
          <w:tcW w:w="3120" w:type="dxa"/>
        </w:tcPr>
        <w:p w14:paraId="4005E31F" w14:textId="77777777" w:rsidR="00394FD8" w:rsidRDefault="00394FD8" w:rsidP="00394FD8">
          <w:pPr>
            <w:pStyle w:val="Header"/>
            <w:jc w:val="center"/>
          </w:pPr>
        </w:p>
      </w:tc>
      <w:tc>
        <w:tcPr>
          <w:tcW w:w="3120" w:type="dxa"/>
        </w:tcPr>
        <w:p w14:paraId="3CE6E983" w14:textId="77777777" w:rsidR="00394FD8" w:rsidRDefault="00394FD8" w:rsidP="00394FD8">
          <w:pPr>
            <w:pStyle w:val="Header"/>
            <w:ind w:right="-115"/>
            <w:jc w:val="right"/>
          </w:pPr>
        </w:p>
      </w:tc>
    </w:tr>
  </w:tbl>
  <w:p w14:paraId="6C0D7BA7" w14:textId="77777777" w:rsidR="00394FD8" w:rsidRDefault="00394F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9BF9E" w14:textId="77777777" w:rsidR="00EB1638" w:rsidRDefault="00EB1638" w:rsidP="009831F7">
      <w:pPr>
        <w:spacing w:after="0" w:line="240" w:lineRule="auto"/>
      </w:pPr>
      <w:r>
        <w:separator/>
      </w:r>
    </w:p>
  </w:footnote>
  <w:footnote w:type="continuationSeparator" w:id="0">
    <w:p w14:paraId="5EAF9FB8" w14:textId="77777777" w:rsidR="00EB1638" w:rsidRDefault="00EB1638" w:rsidP="009831F7">
      <w:pPr>
        <w:spacing w:after="0" w:line="240" w:lineRule="auto"/>
      </w:pPr>
      <w:r>
        <w:continuationSeparator/>
      </w:r>
    </w:p>
  </w:footnote>
  <w:footnote w:type="continuationNotice" w:id="1">
    <w:p w14:paraId="1D415A6D" w14:textId="77777777" w:rsidR="00EB1638" w:rsidRDefault="00EB16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394FD8" w:rsidRDefault="00000000">
        <w:pPr>
          <w:pStyle w:val="Header"/>
          <w:jc w:val="right"/>
        </w:pPr>
      </w:p>
    </w:sdtContent>
  </w:sdt>
  <w:p w14:paraId="00A1FED6" w14:textId="77777777" w:rsidR="00394FD8" w:rsidRDefault="00394F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4E74F59A" w:rsidR="00394FD8" w:rsidRDefault="00394FD8">
        <w:pPr>
          <w:pStyle w:val="Header"/>
          <w:jc w:val="right"/>
        </w:pPr>
        <w:r>
          <w:fldChar w:fldCharType="begin"/>
        </w:r>
        <w:r>
          <w:instrText xml:space="preserve"> PAGE   \* MERGEFORMAT </w:instrText>
        </w:r>
        <w:r>
          <w:fldChar w:fldCharType="separate"/>
        </w:r>
        <w:r w:rsidR="002B6576">
          <w:rPr>
            <w:noProof/>
          </w:rPr>
          <w:t>iii</w:t>
        </w:r>
        <w:r>
          <w:rPr>
            <w:noProof/>
          </w:rPr>
          <w:fldChar w:fldCharType="end"/>
        </w:r>
      </w:p>
    </w:sdtContent>
  </w:sdt>
  <w:p w14:paraId="3DB316AA" w14:textId="77777777" w:rsidR="00394FD8" w:rsidRDefault="00394F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318603"/>
      <w:docPartObj>
        <w:docPartGallery w:val="Page Numbers (Top of Page)"/>
        <w:docPartUnique/>
      </w:docPartObj>
    </w:sdtPr>
    <w:sdtEndPr>
      <w:rPr>
        <w:noProof/>
      </w:rPr>
    </w:sdtEndPr>
    <w:sdtContent>
      <w:p w14:paraId="44E7CE45" w14:textId="6322A1F2" w:rsidR="00394FD8" w:rsidRDefault="00394FD8">
        <w:pPr>
          <w:pStyle w:val="Header"/>
          <w:jc w:val="right"/>
        </w:pPr>
        <w:r>
          <w:fldChar w:fldCharType="begin"/>
        </w:r>
        <w:r>
          <w:instrText xml:space="preserve"> PAGE   \* MERGEFORMAT </w:instrText>
        </w:r>
        <w:r>
          <w:fldChar w:fldCharType="separate"/>
        </w:r>
        <w:r w:rsidR="00214354">
          <w:rPr>
            <w:noProof/>
          </w:rPr>
          <w:t>7</w:t>
        </w:r>
        <w:r>
          <w:rPr>
            <w:noProof/>
          </w:rPr>
          <w:fldChar w:fldCharType="end"/>
        </w:r>
      </w:p>
    </w:sdtContent>
  </w:sdt>
  <w:p w14:paraId="0BE10C27" w14:textId="77777777" w:rsidR="00394FD8" w:rsidRDefault="00394FD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439412BB" w:rsidR="00394FD8" w:rsidRDefault="00394FD8">
        <w:pPr>
          <w:pStyle w:val="Header"/>
          <w:jc w:val="right"/>
        </w:pPr>
        <w:r>
          <w:fldChar w:fldCharType="begin"/>
        </w:r>
        <w:r>
          <w:instrText xml:space="preserve"> PAGE   \* MERGEFORMAT </w:instrText>
        </w:r>
        <w:r>
          <w:fldChar w:fldCharType="separate"/>
        </w:r>
        <w:r w:rsidR="000C5256">
          <w:rPr>
            <w:noProof/>
          </w:rPr>
          <w:t>8</w:t>
        </w:r>
        <w:r>
          <w:fldChar w:fldCharType="end"/>
        </w:r>
      </w:p>
    </w:sdtContent>
  </w:sdt>
  <w:p w14:paraId="05A29F9C" w14:textId="77777777" w:rsidR="00394FD8" w:rsidRDefault="00394FD8">
    <w:pPr>
      <w:pStyle w:val="Header"/>
    </w:pPr>
  </w:p>
</w:hdr>
</file>

<file path=word/intelligence2.xml><?xml version="1.0" encoding="utf-8"?>
<int2:intelligence xmlns:int2="http://schemas.microsoft.com/office/intelligence/2020/intelligence" xmlns:oel="http://schemas.microsoft.com/office/2019/extlst">
  <int2:observations>
    <int2:textHash int2:hashCode="4TzxLWoFQH26xk" int2:id="snC9NrYA">
      <int2:state int2:value="Rejected" int2:type="AugLoop_Text_Critique"/>
    </int2:textHash>
    <int2:textHash int2:hashCode="i9wH6cQc6Ng3MP" int2:id="EQoU6K8C">
      <int2:state int2:value="Rejected" int2:type="AugLoop_Text_Critique"/>
    </int2:textHash>
    <int2:textHash int2:hashCode="/MlH9/0QHLudBi" int2:id="E0w4V2Ie">
      <int2:state int2:value="Rejected" int2:type="AugLoop_Text_Critique"/>
    </int2:textHash>
    <int2:textHash int2:hashCode="d00Ulgi54mjE/0" int2:id="T6GTHvL7">
      <int2:state int2:value="Rejected" int2:type="AugLoop_Text_Critique"/>
    </int2:textHash>
    <int2:textHash int2:hashCode="cFtsfN+bLC/3rH" int2:id="GwiSHC3N">
      <int2:state int2:value="Rejected" int2:type="AugLoop_Text_Critique"/>
    </int2:textHash>
    <int2:textHash int2:hashCode="jpZpPFG+MF01nP" int2:id="6aIXRNAZ">
      <int2:state int2:value="Rejected" int2:type="AugLoop_Text_Critique"/>
    </int2:textHash>
    <int2:textHash int2:hashCode="Oju5DlYUdBYZiK" int2:id="vGwIxua8">
      <int2:state int2:value="Rejected" int2:type="AugLoop_Text_Critique"/>
    </int2:textHash>
    <int2:textHash int2:hashCode="jfvHoSCNX0oWJJ" int2:id="vCItpFxI">
      <int2:state int2:value="Rejected" int2:type="AugLoop_Text_Critique"/>
    </int2:textHash>
    <int2:textHash int2:hashCode="/809fy79UiTS0e" int2:id="8Owcwv3X">
      <int2:state int2:value="Rejected" int2:type="AugLoop_Text_Critique"/>
    </int2:textHash>
    <int2:textHash int2:hashCode="Vc4TNCbPu0GbrV" int2:id="gRWbabkW">
      <int2:state int2:value="Rejected" int2:type="AugLoop_Text_Critique"/>
    </int2:textHash>
    <int2:textHash int2:hashCode="6QS6WJekdEzp38" int2:id="shpUQZIk">
      <int2:state int2:value="Rejected" int2:type="AugLoop_Text_Critique"/>
    </int2:textHash>
    <int2:textHash int2:hashCode="1aREM0n49mm0Bm" int2:id="JjdxKfwV">
      <int2:state int2:value="Rejected" int2:type="AugLoop_Text_Critique"/>
    </int2:textHash>
    <int2:textHash int2:hashCode="qE77oRq9AZevP0" int2:id="B4eRNist">
      <int2:state int2:value="Rejected" int2:type="AugLoop_Text_Critique"/>
    </int2:textHash>
    <int2:textHash int2:hashCode="klnjnHGxWD5cUb" int2:id="IXH6GFgm">
      <int2:state int2:value="Rejected" int2:type="AugLoop_Text_Critique"/>
    </int2:textHash>
    <int2:textHash int2:hashCode="pHQ6oqposV5GGS" int2:id="pa6hlcAw">
      <int2:state int2:value="Rejected" int2:type="AugLoop_Text_Critique"/>
    </int2:textHash>
    <int2:textHash int2:hashCode="n5cFIuRyQcLJZ+" int2:id="KAhEnJdy">
      <int2:state int2:value="Rejected" int2:type="AugLoop_Text_Critique"/>
    </int2:textHash>
    <int2:textHash int2:hashCode="lhGgmVAVl8UZQp" int2:id="0dRKOTpD">
      <int2:state int2:value="Rejected" int2:type="AugLoop_Text_Critique"/>
    </int2:textHash>
    <int2:textHash int2:hashCode="hOqh4NCOV0+3j9" int2:id="jQkzcJ8j">
      <int2:state int2:value="Rejected" int2:type="AugLoop_Text_Critique"/>
    </int2:textHash>
    <int2:textHash int2:hashCode="Cw5LvIQV7EJvh/" int2:id="it7yfMWP">
      <int2:state int2:value="Rejected" int2:type="AugLoop_Text_Critique"/>
    </int2:textHash>
    <int2:textHash int2:hashCode="GHYqHIJ7tt5p4J" int2:id="LPr23d0O">
      <int2:state int2:value="Rejected" int2:type="AugLoop_Text_Critique"/>
    </int2:textHash>
    <int2:textHash int2:hashCode="pQrpZKMQOEuohI" int2:id="PQaXBT1T">
      <int2:state int2:value="Rejected" int2:type="AugLoop_Text_Critique"/>
    </int2:textHash>
    <int2:textHash int2:hashCode="Umt+8d6BSCcn3v" int2:id="9RdFedIn">
      <int2:state int2:value="Rejected" int2:type="AugLoop_Text_Critique"/>
    </int2:textHash>
    <int2:textHash int2:hashCode="stimmY3jPGNNLk" int2:id="slm4Vs76">
      <int2:state int2:value="Rejected" int2:type="AugLoop_Text_Critique"/>
    </int2:textHash>
    <int2:textHash int2:hashCode="k/gkFVWT5VmTk7" int2:id="14KONZxY">
      <int2:state int2:value="Rejected" int2:type="AugLoop_Text_Critique"/>
    </int2:textHash>
    <int2:textHash int2:hashCode="NBC6c8Pcg0qwY0" int2:id="NewREACS">
      <int2:state int2:value="Rejected" int2:type="AugLoop_Text_Critique"/>
    </int2:textHash>
    <int2:textHash int2:hashCode="Nhc4JWJukDrLt3" int2:id="NSUJVeZl">
      <int2:state int2:value="Rejected" int2:type="AugLoop_Text_Critique"/>
    </int2:textHash>
    <int2:textHash int2:hashCode="ywATFxJ95NXjI7" int2:id="GKKUbLUL">
      <int2:state int2:value="Rejected" int2:type="AugLoop_Text_Critique"/>
    </int2:textHash>
    <int2:textHash int2:hashCode="GOOiwCtrdxQwl4" int2:id="JRSpY6tQ">
      <int2:state int2:value="Rejected" int2:type="AugLoop_Text_Critique"/>
    </int2:textHash>
    <int2:textHash int2:hashCode="id89ylp7EZLNjP" int2:id="IspJyO2C">
      <int2:state int2:value="Rejected" int2:type="AugLoop_Text_Critique"/>
    </int2:textHash>
    <int2:textHash int2:hashCode="oIY0idW4PWAg0D" int2:id="wDfzsjsA">
      <int2:state int2:value="Rejected" int2:type="AugLoop_Text_Critique"/>
    </int2:textHash>
    <int2:textHash int2:hashCode="+8AYZ5MWlW1zTI" int2:id="hco3CwWP">
      <int2:state int2:value="Rejected" int2:type="AugLoop_Text_Critique"/>
    </int2:textHash>
    <int2:textHash int2:hashCode="lf8Ti4j92KfJ69" int2:id="CwrBtiDi">
      <int2:state int2:value="Rejected" int2:type="AugLoop_Text_Critique"/>
    </int2:textHash>
    <int2:textHash int2:hashCode="Yl7VRpQpprMuNL" int2:id="AHttWq1M">
      <int2:state int2:value="Rejected" int2:type="AugLoop_Text_Critique"/>
    </int2:textHash>
    <int2:textHash int2:hashCode="V4Vs7b7B++12EV" int2:id="4whjsTob">
      <int2:state int2:value="Rejected" int2:type="AugLoop_Text_Critique"/>
    </int2:textHash>
    <int2:textHash int2:hashCode="k2YUVwlwaybyL6" int2:id="9kBKsp64">
      <int2:state int2:value="Rejected" int2:type="AugLoop_Text_Critique"/>
    </int2:textHash>
    <int2:textHash int2:hashCode="deAQHV3fnEzc48" int2:id="nhvUbu19">
      <int2:state int2:value="Rejected" int2:type="AugLoop_Text_Critique"/>
    </int2:textHash>
    <int2:textHash int2:hashCode="Bo95suSNz8DOMp" int2:id="dBuZmbCX">
      <int2:state int2:value="Rejected" int2:type="AugLoop_Text_Critique"/>
    </int2:textHash>
    <int2:textHash int2:hashCode="yMHM7LU9+3yPir" int2:id="JUgPaqQg">
      <int2:state int2:value="Rejected" int2:type="AugLoop_Text_Critique"/>
    </int2:textHash>
    <int2:textHash int2:hashCode="Y1yjSE+cdHtmNa" int2:id="HFLY06Li">
      <int2:state int2:value="Rejected" int2:type="AugLoop_Text_Critique"/>
    </int2:textHash>
    <int2:textHash int2:hashCode="8Wl4sh3drzZtra" int2:id="lW8mGIOQ">
      <int2:state int2:value="Rejected" int2:type="AugLoop_Text_Critique"/>
    </int2:textHash>
    <int2:textHash int2:hashCode="rkV43K7Vrf+WWV" int2:id="GO4VuvLS">
      <int2:state int2:value="Rejected" int2:type="AugLoop_Text_Critique"/>
    </int2:textHash>
    <int2:textHash int2:hashCode="s2vP4C/I3jxXqL" int2:id="sLkUhu1d">
      <int2:state int2:value="Rejected" int2:type="AugLoop_Text_Critique"/>
    </int2:textHash>
    <int2:textHash int2:hashCode="Y4uscxKUFxZIJY" int2:id="EZBRYaFZ">
      <int2:state int2:value="Rejected" int2:type="AugLoop_Text_Critique"/>
    </int2:textHash>
    <int2:textHash int2:hashCode="Lu0oyK1K6jMyIX" int2:id="Rva1l6pd">
      <int2:state int2:value="Rejected" int2:type="AugLoop_Text_Critique"/>
    </int2:textHash>
    <int2:textHash int2:hashCode="4Sh137Ox2S19fF" int2:id="OCfk3BW5">
      <int2:state int2:value="Rejected" int2:type="AugLoop_Text_Critique"/>
    </int2:textHash>
    <int2:textHash int2:hashCode="niCLKAWl0T4IDE" int2:id="Xm2KCVuy">
      <int2:state int2:value="Rejected" int2:type="AugLoop_Text_Critique"/>
    </int2:textHash>
    <int2:textHash int2:hashCode="hW8kKKHR9KfNGo" int2:id="LQSvuTJW">
      <int2:state int2:value="Rejected" int2:type="AugLoop_Text_Critique"/>
    </int2:textHash>
    <int2:textHash int2:hashCode="TWixNYu1t2bT54" int2:id="pAJMGqH7">
      <int2:state int2:value="Rejected" int2:type="AugLoop_Text_Critique"/>
    </int2:textHash>
    <int2:textHash int2:hashCode="ILLqZlwbj7vgEK" int2:id="8KLNy4wC">
      <int2:state int2:value="Rejected" int2:type="AugLoop_Text_Critique"/>
    </int2:textHash>
    <int2:textHash int2:hashCode="38AdTItjZKzBWM" int2:id="dMFErC4v">
      <int2:state int2:value="Rejected" int2:type="AugLoop_Text_Critique"/>
    </int2:textHash>
    <int2:textHash int2:hashCode="UmIeq8/t3UjoST" int2:id="SO7VsG8b">
      <int2:state int2:value="Rejected" int2:type="AugLoop_Text_Critique"/>
    </int2:textHash>
    <int2:textHash int2:hashCode="9QtQkjPlMx95vM" int2:id="kiEpmIcA">
      <int2:state int2:value="Rejected" int2:type="AugLoop_Text_Critique"/>
    </int2:textHash>
    <int2:textHash int2:hashCode="WR4yGtoLPNtAoG" int2:id="vj7b9LSn">
      <int2:state int2:value="Rejected" int2:type="AugLoop_Text_Critique"/>
    </int2:textHash>
    <int2:textHash int2:hashCode="G9WkaMVEiLhtUK" int2:id="rV3tSaTQ">
      <int2:state int2:value="Rejected" int2:type="AugLoop_Text_Critique"/>
    </int2:textHash>
    <int2:textHash int2:hashCode="ys5KFZ/58lEt1C" int2:id="ZIq3pEjC">
      <int2:state int2:value="Rejected" int2:type="AugLoop_Text_Critique"/>
    </int2:textHash>
    <int2:textHash int2:hashCode="yKohhW1cW9gUWL" int2:id="HHJi0tNo">
      <int2:state int2:value="Rejected" int2:type="AugLoop_Text_Critique"/>
    </int2:textHash>
    <int2:textHash int2:hashCode="E2hOgrtpSWvf5Z" int2:id="uZJ065kk">
      <int2:state int2:value="Rejected" int2:type="AugLoop_Text_Critique"/>
    </int2:textHash>
    <int2:textHash int2:hashCode="NjjCUwYp+wXPMq" int2:id="CtmFrFzZ">
      <int2:state int2:value="Rejected" int2:type="AugLoop_Text_Critique"/>
    </int2:textHash>
    <int2:textHash int2:hashCode="nzsGfM7gsLIgF5" int2:id="kqxa7uIQ">
      <int2:state int2:value="Rejected" int2:type="AugLoop_Text_Critique"/>
    </int2:textHash>
    <int2:textHash int2:hashCode="PYAW4ctYQpR0o8" int2:id="DPxquzEC">
      <int2:state int2:value="Rejected" int2:type="AugLoop_Text_Critique"/>
    </int2:textHash>
    <int2:textHash int2:hashCode="kzdUWXd6IZp64i" int2:id="G1tUZ7E1">
      <int2:state int2:value="Rejected" int2:type="AugLoop_Text_Critique"/>
    </int2:textHash>
    <int2:textHash int2:hashCode="Z9zC8MmTD7CLDq" int2:id="mbH5MrRZ">
      <int2:state int2:value="Rejected" int2:type="AugLoop_Text_Critique"/>
    </int2:textHash>
    <int2:textHash int2:hashCode="W65xvxq/kTx+a+" int2:id="t9fGF3TU">
      <int2:state int2:value="Rejected" int2:type="AugLoop_Text_Critique"/>
    </int2:textHash>
    <int2:textHash int2:hashCode="tmy124183DcMP3" int2:id="GbVxar1I">
      <int2:state int2:value="Rejected" int2:type="AugLoop_Text_Critique"/>
    </int2:textHash>
    <int2:textHash int2:hashCode="CEOICCsTNmUXpN" int2:id="oXcxffIR">
      <int2:state int2:value="Rejected" int2:type="AugLoop_Text_Critique"/>
    </int2:textHash>
    <int2:textHash int2:hashCode="6lohwqJzH3uqJQ" int2:id="K4g4U3V2">
      <int2:state int2:value="Rejected" int2:type="AugLoop_Text_Critique"/>
    </int2:textHash>
    <int2:textHash int2:hashCode="hSLwDTqyD8y62z" int2:id="cr09P6yR">
      <int2:state int2:value="Rejected" int2:type="AugLoop_Text_Critique"/>
    </int2:textHash>
    <int2:textHash int2:hashCode="Ag0uftxX0aUghV" int2:id="eXKUDbG3">
      <int2:state int2:value="Rejected" int2:type="AugLoop_Text_Critique"/>
    </int2:textHash>
    <int2:textHash int2:hashCode="DcMFfuksvfFexY" int2:id="e8FBC4o0">
      <int2:state int2:value="Rejected" int2:type="AugLoop_Text_Critique"/>
    </int2:textHash>
    <int2:bookmark int2:bookmarkName="_Int_1u5GGKN6" int2:invalidationBookmarkName="" int2:hashCode="SyDlj8g609TV2I" int2:id="BawWaxBH">
      <int2:state int2:value="Rejected" int2:type="AugLoop_Text_Critique"/>
    </int2:bookmark>
    <int2:bookmark int2:bookmarkName="_Int_hK3YbyLJ" int2:invalidationBookmarkName="" int2:hashCode="52FwMAySVendUk" int2:id="BjJMquYI">
      <int2:state int2:value="Rejected" int2:type="AugLoop_Text_Critique"/>
    </int2:bookmark>
    <int2:bookmark int2:bookmarkName="_Int_WoBvIcqx" int2:invalidationBookmarkName="" int2:hashCode="2fJIh2FqQtmrzX" int2:id="DOGI9pyr">
      <int2:state int2:value="Rejected" int2:type="AugLoop_Acronyms_AcronymsCritique"/>
    </int2:bookmark>
    <int2:bookmark int2:bookmarkName="_Int_7mnF9zpy" int2:invalidationBookmarkName="" int2:hashCode="KtQJK0YR7IW+el" int2:id="KM8OkbHT">
      <int2:state int2:value="Rejected" int2:type="AugLoop_Acronyms_Acronyms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06B8"/>
    <w:multiLevelType w:val="hybridMultilevel"/>
    <w:tmpl w:val="F9BA0AB6"/>
    <w:lvl w:ilvl="0" w:tplc="68620584">
      <w:start w:val="1"/>
      <w:numFmt w:val="decimal"/>
      <w:lvlText w:val="1.%1"/>
      <w:lvlJc w:val="righ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31D30E4"/>
    <w:multiLevelType w:val="hybridMultilevel"/>
    <w:tmpl w:val="AE64DBCA"/>
    <w:lvl w:ilvl="0" w:tplc="051444AC">
      <w:start w:val="1"/>
      <w:numFmt w:val="decimal"/>
      <w:lvlText w:val="1.%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61F0694"/>
    <w:multiLevelType w:val="hybridMultilevel"/>
    <w:tmpl w:val="28CED5D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F462A44"/>
    <w:multiLevelType w:val="hybridMultilevel"/>
    <w:tmpl w:val="7C6463F8"/>
    <w:lvl w:ilvl="0" w:tplc="12F4683A">
      <w:start w:val="1"/>
      <w:numFmt w:val="decimal"/>
      <w:lvlText w:val="4.3.%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FC23ADD"/>
    <w:multiLevelType w:val="hybridMultilevel"/>
    <w:tmpl w:val="F92E1506"/>
    <w:lvl w:ilvl="0" w:tplc="68620584">
      <w:start w:val="1"/>
      <w:numFmt w:val="decimal"/>
      <w:lvlText w:val="1.%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FE3F87"/>
    <w:multiLevelType w:val="hybridMultilevel"/>
    <w:tmpl w:val="988EE8AA"/>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2E21BBD"/>
    <w:multiLevelType w:val="multilevel"/>
    <w:tmpl w:val="96A81DCA"/>
    <w:lvl w:ilvl="0">
      <w:start w:val="1"/>
      <w:numFmt w:val="decimal"/>
      <w:lvlText w:val="%1"/>
      <w:lvlJc w:val="left"/>
      <w:pPr>
        <w:ind w:left="360" w:hanging="360"/>
      </w:pPr>
      <w:rPr>
        <w:rFonts w:hint="default"/>
      </w:rPr>
    </w:lvl>
    <w:lvl w:ilvl="1">
      <w:start w:val="1"/>
      <w:numFmt w:val="decimal"/>
      <w:lvlText w:val="%1.%2"/>
      <w:lvlJc w:val="left"/>
      <w:pPr>
        <w:ind w:left="543" w:hanging="360"/>
      </w:pPr>
      <w:rPr>
        <w:rFonts w:hint="default"/>
      </w:rPr>
    </w:lvl>
    <w:lvl w:ilvl="2">
      <w:start w:val="1"/>
      <w:numFmt w:val="decimal"/>
      <w:lvlText w:val="%1.%2.%3"/>
      <w:lvlJc w:val="left"/>
      <w:pPr>
        <w:ind w:left="1086" w:hanging="720"/>
      </w:pPr>
      <w:rPr>
        <w:rFonts w:hint="default"/>
      </w:rPr>
    </w:lvl>
    <w:lvl w:ilvl="3">
      <w:start w:val="1"/>
      <w:numFmt w:val="decimal"/>
      <w:lvlText w:val="%1.%2.%3.%4"/>
      <w:lvlJc w:val="left"/>
      <w:pPr>
        <w:ind w:left="1269" w:hanging="720"/>
      </w:pPr>
      <w:rPr>
        <w:rFonts w:hint="default"/>
      </w:rPr>
    </w:lvl>
    <w:lvl w:ilvl="4">
      <w:start w:val="1"/>
      <w:numFmt w:val="decimal"/>
      <w:lvlText w:val="%1.%2.%3.%4.%5"/>
      <w:lvlJc w:val="left"/>
      <w:pPr>
        <w:ind w:left="1812" w:hanging="1080"/>
      </w:pPr>
      <w:rPr>
        <w:rFonts w:hint="default"/>
      </w:rPr>
    </w:lvl>
    <w:lvl w:ilvl="5">
      <w:start w:val="1"/>
      <w:numFmt w:val="decimal"/>
      <w:lvlText w:val="%1.%2.%3.%4.%5.%6"/>
      <w:lvlJc w:val="left"/>
      <w:pPr>
        <w:ind w:left="1995" w:hanging="1080"/>
      </w:pPr>
      <w:rPr>
        <w:rFonts w:hint="default"/>
      </w:rPr>
    </w:lvl>
    <w:lvl w:ilvl="6">
      <w:start w:val="1"/>
      <w:numFmt w:val="decimal"/>
      <w:lvlText w:val="%1.%2.%3.%4.%5.%6.%7"/>
      <w:lvlJc w:val="left"/>
      <w:pPr>
        <w:ind w:left="2538" w:hanging="1440"/>
      </w:pPr>
      <w:rPr>
        <w:rFonts w:hint="default"/>
      </w:rPr>
    </w:lvl>
    <w:lvl w:ilvl="7">
      <w:start w:val="1"/>
      <w:numFmt w:val="decimal"/>
      <w:lvlText w:val="%1.%2.%3.%4.%5.%6.%7.%8"/>
      <w:lvlJc w:val="left"/>
      <w:pPr>
        <w:ind w:left="2721" w:hanging="1440"/>
      </w:pPr>
      <w:rPr>
        <w:rFonts w:hint="default"/>
      </w:rPr>
    </w:lvl>
    <w:lvl w:ilvl="8">
      <w:start w:val="1"/>
      <w:numFmt w:val="decimal"/>
      <w:lvlText w:val="%1.%2.%3.%4.%5.%6.%7.%8.%9"/>
      <w:lvlJc w:val="left"/>
      <w:pPr>
        <w:ind w:left="2904" w:hanging="1440"/>
      </w:pPr>
      <w:rPr>
        <w:rFonts w:hint="default"/>
      </w:rPr>
    </w:lvl>
  </w:abstractNum>
  <w:abstractNum w:abstractNumId="8" w15:restartNumberingAfterBreak="0">
    <w:nsid w:val="149144E0"/>
    <w:multiLevelType w:val="hybridMultilevel"/>
    <w:tmpl w:val="F89CFC9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70C52B8"/>
    <w:multiLevelType w:val="hybridMultilevel"/>
    <w:tmpl w:val="D4F41E74"/>
    <w:lvl w:ilvl="0" w:tplc="9F6EAD14">
      <w:start w:val="1"/>
      <w:numFmt w:val="decimal"/>
      <w:lvlText w:val="4.%1"/>
      <w:lvlJc w:val="left"/>
      <w:pPr>
        <w:ind w:left="720" w:hanging="360"/>
      </w:pPr>
      <w:rPr>
        <w:rFonts w:hint="default"/>
      </w:rPr>
    </w:lvl>
    <w:lvl w:ilvl="1" w:tplc="CDF6F2EC">
      <w:start w:val="1"/>
      <w:numFmt w:val="decimal"/>
      <w:lvlText w:val="4.1.%2"/>
      <w:lvlJc w:val="left"/>
      <w:pPr>
        <w:ind w:left="1440" w:hanging="360"/>
      </w:pPr>
      <w:rPr>
        <w:rFonts w:hint="default"/>
        <w:sz w:val="24"/>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9B27A61"/>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71384B9"/>
    <w:multiLevelType w:val="hybridMultilevel"/>
    <w:tmpl w:val="FFFFFFFF"/>
    <w:lvl w:ilvl="0" w:tplc="37225EF0">
      <w:start w:val="1"/>
      <w:numFmt w:val="decimal"/>
      <w:lvlText w:val="%1."/>
      <w:lvlJc w:val="left"/>
      <w:pPr>
        <w:ind w:left="720" w:hanging="360"/>
      </w:pPr>
    </w:lvl>
    <w:lvl w:ilvl="1" w:tplc="A492E84C">
      <w:start w:val="1"/>
      <w:numFmt w:val="lowerLetter"/>
      <w:lvlText w:val="%2."/>
      <w:lvlJc w:val="left"/>
      <w:pPr>
        <w:ind w:left="1440" w:hanging="360"/>
      </w:pPr>
    </w:lvl>
    <w:lvl w:ilvl="2" w:tplc="369EC396">
      <w:start w:val="1"/>
      <w:numFmt w:val="lowerRoman"/>
      <w:lvlText w:val="%3."/>
      <w:lvlJc w:val="right"/>
      <w:pPr>
        <w:ind w:left="2160" w:hanging="180"/>
      </w:pPr>
    </w:lvl>
    <w:lvl w:ilvl="3" w:tplc="CB6A1C1A">
      <w:start w:val="1"/>
      <w:numFmt w:val="decimal"/>
      <w:lvlText w:val="%4."/>
      <w:lvlJc w:val="left"/>
      <w:pPr>
        <w:ind w:left="2880" w:hanging="360"/>
      </w:pPr>
    </w:lvl>
    <w:lvl w:ilvl="4" w:tplc="60FE7248">
      <w:start w:val="1"/>
      <w:numFmt w:val="lowerLetter"/>
      <w:lvlText w:val="%5."/>
      <w:lvlJc w:val="left"/>
      <w:pPr>
        <w:ind w:left="3600" w:hanging="360"/>
      </w:pPr>
    </w:lvl>
    <w:lvl w:ilvl="5" w:tplc="A0FEBB9A">
      <w:start w:val="1"/>
      <w:numFmt w:val="lowerRoman"/>
      <w:lvlText w:val="%6."/>
      <w:lvlJc w:val="right"/>
      <w:pPr>
        <w:ind w:left="4320" w:hanging="180"/>
      </w:pPr>
    </w:lvl>
    <w:lvl w:ilvl="6" w:tplc="ABEAD130">
      <w:start w:val="1"/>
      <w:numFmt w:val="decimal"/>
      <w:lvlText w:val="%7."/>
      <w:lvlJc w:val="left"/>
      <w:pPr>
        <w:ind w:left="5040" w:hanging="360"/>
      </w:pPr>
    </w:lvl>
    <w:lvl w:ilvl="7" w:tplc="DC5070FE">
      <w:start w:val="1"/>
      <w:numFmt w:val="lowerLetter"/>
      <w:lvlText w:val="%8."/>
      <w:lvlJc w:val="left"/>
      <w:pPr>
        <w:ind w:left="5760" w:hanging="360"/>
      </w:pPr>
    </w:lvl>
    <w:lvl w:ilvl="8" w:tplc="5BFA08D6">
      <w:start w:val="1"/>
      <w:numFmt w:val="lowerRoman"/>
      <w:lvlText w:val="%9."/>
      <w:lvlJc w:val="right"/>
      <w:pPr>
        <w:ind w:left="6480" w:hanging="180"/>
      </w:pPr>
    </w:lvl>
  </w:abstractNum>
  <w:abstractNum w:abstractNumId="14" w15:restartNumberingAfterBreak="0">
    <w:nsid w:val="289F06C1"/>
    <w:multiLevelType w:val="hybridMultilevel"/>
    <w:tmpl w:val="6EA64450"/>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BE7A331"/>
    <w:multiLevelType w:val="hybridMultilevel"/>
    <w:tmpl w:val="FFFFFFFF"/>
    <w:lvl w:ilvl="0" w:tplc="80E0B16C">
      <w:start w:val="4"/>
      <w:numFmt w:val="decimal"/>
      <w:lvlText w:val="%1."/>
      <w:lvlJc w:val="left"/>
      <w:pPr>
        <w:ind w:left="720" w:hanging="360"/>
      </w:pPr>
    </w:lvl>
    <w:lvl w:ilvl="1" w:tplc="FB58E1A0">
      <w:start w:val="1"/>
      <w:numFmt w:val="lowerLetter"/>
      <w:lvlText w:val="%2."/>
      <w:lvlJc w:val="left"/>
      <w:pPr>
        <w:ind w:left="1440" w:hanging="360"/>
      </w:pPr>
    </w:lvl>
    <w:lvl w:ilvl="2" w:tplc="53FA35A0">
      <w:start w:val="1"/>
      <w:numFmt w:val="lowerRoman"/>
      <w:lvlText w:val="%3."/>
      <w:lvlJc w:val="right"/>
      <w:pPr>
        <w:ind w:left="2160" w:hanging="180"/>
      </w:pPr>
    </w:lvl>
    <w:lvl w:ilvl="3" w:tplc="A128108C">
      <w:start w:val="1"/>
      <w:numFmt w:val="decimal"/>
      <w:lvlText w:val="%4."/>
      <w:lvlJc w:val="left"/>
      <w:pPr>
        <w:ind w:left="2880" w:hanging="360"/>
      </w:pPr>
    </w:lvl>
    <w:lvl w:ilvl="4" w:tplc="0A46A506">
      <w:start w:val="1"/>
      <w:numFmt w:val="lowerLetter"/>
      <w:lvlText w:val="%5."/>
      <w:lvlJc w:val="left"/>
      <w:pPr>
        <w:ind w:left="3600" w:hanging="360"/>
      </w:pPr>
    </w:lvl>
    <w:lvl w:ilvl="5" w:tplc="4BAA251C">
      <w:start w:val="1"/>
      <w:numFmt w:val="lowerRoman"/>
      <w:lvlText w:val="%6."/>
      <w:lvlJc w:val="right"/>
      <w:pPr>
        <w:ind w:left="4320" w:hanging="180"/>
      </w:pPr>
    </w:lvl>
    <w:lvl w:ilvl="6" w:tplc="FB64EA46">
      <w:start w:val="1"/>
      <w:numFmt w:val="decimal"/>
      <w:lvlText w:val="%7."/>
      <w:lvlJc w:val="left"/>
      <w:pPr>
        <w:ind w:left="5040" w:hanging="360"/>
      </w:pPr>
    </w:lvl>
    <w:lvl w:ilvl="7" w:tplc="0152F998">
      <w:start w:val="1"/>
      <w:numFmt w:val="lowerLetter"/>
      <w:lvlText w:val="%8."/>
      <w:lvlJc w:val="left"/>
      <w:pPr>
        <w:ind w:left="5760" w:hanging="360"/>
      </w:pPr>
    </w:lvl>
    <w:lvl w:ilvl="8" w:tplc="EC0C36BA">
      <w:start w:val="1"/>
      <w:numFmt w:val="lowerRoman"/>
      <w:lvlText w:val="%9."/>
      <w:lvlJc w:val="right"/>
      <w:pPr>
        <w:ind w:left="6480" w:hanging="180"/>
      </w:pPr>
    </w:lvl>
  </w:abstractNum>
  <w:abstractNum w:abstractNumId="16"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2E676A28"/>
    <w:multiLevelType w:val="hybridMultilevel"/>
    <w:tmpl w:val="399092D2"/>
    <w:lvl w:ilvl="0" w:tplc="44E454D8">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2F592927"/>
    <w:multiLevelType w:val="hybridMultilevel"/>
    <w:tmpl w:val="11F08CBC"/>
    <w:lvl w:ilvl="0" w:tplc="7B4C92B0">
      <w:start w:val="1"/>
      <w:numFmt w:val="bullet"/>
      <w:lvlText w:val="•"/>
      <w:lvlJc w:val="left"/>
      <w:pPr>
        <w:tabs>
          <w:tab w:val="num" w:pos="720"/>
        </w:tabs>
        <w:ind w:left="720" w:hanging="360"/>
      </w:pPr>
      <w:rPr>
        <w:rFonts w:ascii="Arial" w:hAnsi="Arial" w:hint="default"/>
      </w:rPr>
    </w:lvl>
    <w:lvl w:ilvl="1" w:tplc="D8C204A4" w:tentative="1">
      <w:start w:val="1"/>
      <w:numFmt w:val="bullet"/>
      <w:lvlText w:val="•"/>
      <w:lvlJc w:val="left"/>
      <w:pPr>
        <w:tabs>
          <w:tab w:val="num" w:pos="1440"/>
        </w:tabs>
        <w:ind w:left="1440" w:hanging="360"/>
      </w:pPr>
      <w:rPr>
        <w:rFonts w:ascii="Arial" w:hAnsi="Arial" w:hint="default"/>
      </w:rPr>
    </w:lvl>
    <w:lvl w:ilvl="2" w:tplc="88EAEC70" w:tentative="1">
      <w:start w:val="1"/>
      <w:numFmt w:val="bullet"/>
      <w:lvlText w:val="•"/>
      <w:lvlJc w:val="left"/>
      <w:pPr>
        <w:tabs>
          <w:tab w:val="num" w:pos="2160"/>
        </w:tabs>
        <w:ind w:left="2160" w:hanging="360"/>
      </w:pPr>
      <w:rPr>
        <w:rFonts w:ascii="Arial" w:hAnsi="Arial" w:hint="default"/>
      </w:rPr>
    </w:lvl>
    <w:lvl w:ilvl="3" w:tplc="12E2C712" w:tentative="1">
      <w:start w:val="1"/>
      <w:numFmt w:val="bullet"/>
      <w:lvlText w:val="•"/>
      <w:lvlJc w:val="left"/>
      <w:pPr>
        <w:tabs>
          <w:tab w:val="num" w:pos="2880"/>
        </w:tabs>
        <w:ind w:left="2880" w:hanging="360"/>
      </w:pPr>
      <w:rPr>
        <w:rFonts w:ascii="Arial" w:hAnsi="Arial" w:hint="default"/>
      </w:rPr>
    </w:lvl>
    <w:lvl w:ilvl="4" w:tplc="800A6C68" w:tentative="1">
      <w:start w:val="1"/>
      <w:numFmt w:val="bullet"/>
      <w:lvlText w:val="•"/>
      <w:lvlJc w:val="left"/>
      <w:pPr>
        <w:tabs>
          <w:tab w:val="num" w:pos="3600"/>
        </w:tabs>
        <w:ind w:left="3600" w:hanging="360"/>
      </w:pPr>
      <w:rPr>
        <w:rFonts w:ascii="Arial" w:hAnsi="Arial" w:hint="default"/>
      </w:rPr>
    </w:lvl>
    <w:lvl w:ilvl="5" w:tplc="5494179C" w:tentative="1">
      <w:start w:val="1"/>
      <w:numFmt w:val="bullet"/>
      <w:lvlText w:val="•"/>
      <w:lvlJc w:val="left"/>
      <w:pPr>
        <w:tabs>
          <w:tab w:val="num" w:pos="4320"/>
        </w:tabs>
        <w:ind w:left="4320" w:hanging="360"/>
      </w:pPr>
      <w:rPr>
        <w:rFonts w:ascii="Arial" w:hAnsi="Arial" w:hint="default"/>
      </w:rPr>
    </w:lvl>
    <w:lvl w:ilvl="6" w:tplc="0A28FD84" w:tentative="1">
      <w:start w:val="1"/>
      <w:numFmt w:val="bullet"/>
      <w:lvlText w:val="•"/>
      <w:lvlJc w:val="left"/>
      <w:pPr>
        <w:tabs>
          <w:tab w:val="num" w:pos="5040"/>
        </w:tabs>
        <w:ind w:left="5040" w:hanging="360"/>
      </w:pPr>
      <w:rPr>
        <w:rFonts w:ascii="Arial" w:hAnsi="Arial" w:hint="default"/>
      </w:rPr>
    </w:lvl>
    <w:lvl w:ilvl="7" w:tplc="5C90583A" w:tentative="1">
      <w:start w:val="1"/>
      <w:numFmt w:val="bullet"/>
      <w:lvlText w:val="•"/>
      <w:lvlJc w:val="left"/>
      <w:pPr>
        <w:tabs>
          <w:tab w:val="num" w:pos="5760"/>
        </w:tabs>
        <w:ind w:left="5760" w:hanging="360"/>
      </w:pPr>
      <w:rPr>
        <w:rFonts w:ascii="Arial" w:hAnsi="Arial" w:hint="default"/>
      </w:rPr>
    </w:lvl>
    <w:lvl w:ilvl="8" w:tplc="07F6A52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1C76BCD"/>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33336E93"/>
    <w:multiLevelType w:val="hybridMultilevel"/>
    <w:tmpl w:val="148232D8"/>
    <w:lvl w:ilvl="0" w:tplc="068A585C">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38A2528A"/>
    <w:multiLevelType w:val="hybridMultilevel"/>
    <w:tmpl w:val="6EC4E2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3EFA39C6"/>
    <w:multiLevelType w:val="hybridMultilevel"/>
    <w:tmpl w:val="D82A54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BF7688"/>
    <w:multiLevelType w:val="hybridMultilevel"/>
    <w:tmpl w:val="33F4890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42B27802"/>
    <w:multiLevelType w:val="hybridMultilevel"/>
    <w:tmpl w:val="91B070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445D70E9"/>
    <w:multiLevelType w:val="hybridMultilevel"/>
    <w:tmpl w:val="CD609832"/>
    <w:lvl w:ilvl="0" w:tplc="454CD1DE">
      <w:start w:val="1"/>
      <w:numFmt w:val="bullet"/>
      <w:lvlText w:val="•"/>
      <w:lvlJc w:val="left"/>
      <w:pPr>
        <w:tabs>
          <w:tab w:val="num" w:pos="720"/>
        </w:tabs>
        <w:ind w:left="720" w:hanging="360"/>
      </w:pPr>
      <w:rPr>
        <w:rFonts w:ascii="Arial" w:hAnsi="Arial" w:hint="default"/>
      </w:rPr>
    </w:lvl>
    <w:lvl w:ilvl="1" w:tplc="D43E09A0" w:tentative="1">
      <w:start w:val="1"/>
      <w:numFmt w:val="bullet"/>
      <w:lvlText w:val="•"/>
      <w:lvlJc w:val="left"/>
      <w:pPr>
        <w:tabs>
          <w:tab w:val="num" w:pos="1440"/>
        </w:tabs>
        <w:ind w:left="1440" w:hanging="360"/>
      </w:pPr>
      <w:rPr>
        <w:rFonts w:ascii="Arial" w:hAnsi="Arial" w:hint="default"/>
      </w:rPr>
    </w:lvl>
    <w:lvl w:ilvl="2" w:tplc="A32C63D4" w:tentative="1">
      <w:start w:val="1"/>
      <w:numFmt w:val="bullet"/>
      <w:lvlText w:val="•"/>
      <w:lvlJc w:val="left"/>
      <w:pPr>
        <w:tabs>
          <w:tab w:val="num" w:pos="2160"/>
        </w:tabs>
        <w:ind w:left="2160" w:hanging="360"/>
      </w:pPr>
      <w:rPr>
        <w:rFonts w:ascii="Arial" w:hAnsi="Arial" w:hint="default"/>
      </w:rPr>
    </w:lvl>
    <w:lvl w:ilvl="3" w:tplc="1AA20672" w:tentative="1">
      <w:start w:val="1"/>
      <w:numFmt w:val="bullet"/>
      <w:lvlText w:val="•"/>
      <w:lvlJc w:val="left"/>
      <w:pPr>
        <w:tabs>
          <w:tab w:val="num" w:pos="2880"/>
        </w:tabs>
        <w:ind w:left="2880" w:hanging="360"/>
      </w:pPr>
      <w:rPr>
        <w:rFonts w:ascii="Arial" w:hAnsi="Arial" w:hint="default"/>
      </w:rPr>
    </w:lvl>
    <w:lvl w:ilvl="4" w:tplc="9BDA91EA" w:tentative="1">
      <w:start w:val="1"/>
      <w:numFmt w:val="bullet"/>
      <w:lvlText w:val="•"/>
      <w:lvlJc w:val="left"/>
      <w:pPr>
        <w:tabs>
          <w:tab w:val="num" w:pos="3600"/>
        </w:tabs>
        <w:ind w:left="3600" w:hanging="360"/>
      </w:pPr>
      <w:rPr>
        <w:rFonts w:ascii="Arial" w:hAnsi="Arial" w:hint="default"/>
      </w:rPr>
    </w:lvl>
    <w:lvl w:ilvl="5" w:tplc="30E87F5E" w:tentative="1">
      <w:start w:val="1"/>
      <w:numFmt w:val="bullet"/>
      <w:lvlText w:val="•"/>
      <w:lvlJc w:val="left"/>
      <w:pPr>
        <w:tabs>
          <w:tab w:val="num" w:pos="4320"/>
        </w:tabs>
        <w:ind w:left="4320" w:hanging="360"/>
      </w:pPr>
      <w:rPr>
        <w:rFonts w:ascii="Arial" w:hAnsi="Arial" w:hint="default"/>
      </w:rPr>
    </w:lvl>
    <w:lvl w:ilvl="6" w:tplc="B7C216AE" w:tentative="1">
      <w:start w:val="1"/>
      <w:numFmt w:val="bullet"/>
      <w:lvlText w:val="•"/>
      <w:lvlJc w:val="left"/>
      <w:pPr>
        <w:tabs>
          <w:tab w:val="num" w:pos="5040"/>
        </w:tabs>
        <w:ind w:left="5040" w:hanging="360"/>
      </w:pPr>
      <w:rPr>
        <w:rFonts w:ascii="Arial" w:hAnsi="Arial" w:hint="default"/>
      </w:rPr>
    </w:lvl>
    <w:lvl w:ilvl="7" w:tplc="966413E8" w:tentative="1">
      <w:start w:val="1"/>
      <w:numFmt w:val="bullet"/>
      <w:lvlText w:val="•"/>
      <w:lvlJc w:val="left"/>
      <w:pPr>
        <w:tabs>
          <w:tab w:val="num" w:pos="5760"/>
        </w:tabs>
        <w:ind w:left="5760" w:hanging="360"/>
      </w:pPr>
      <w:rPr>
        <w:rFonts w:ascii="Arial" w:hAnsi="Arial" w:hint="default"/>
      </w:rPr>
    </w:lvl>
    <w:lvl w:ilvl="8" w:tplc="22A0BDC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720FB1E"/>
    <w:multiLevelType w:val="hybridMultilevel"/>
    <w:tmpl w:val="FFFFFFFF"/>
    <w:lvl w:ilvl="0" w:tplc="9C3A07FA">
      <w:start w:val="2"/>
      <w:numFmt w:val="decimal"/>
      <w:lvlText w:val="%1."/>
      <w:lvlJc w:val="left"/>
      <w:pPr>
        <w:ind w:left="720" w:hanging="360"/>
      </w:pPr>
    </w:lvl>
    <w:lvl w:ilvl="1" w:tplc="85689102">
      <w:start w:val="1"/>
      <w:numFmt w:val="lowerLetter"/>
      <w:lvlText w:val="%2."/>
      <w:lvlJc w:val="left"/>
      <w:pPr>
        <w:ind w:left="1440" w:hanging="360"/>
      </w:pPr>
    </w:lvl>
    <w:lvl w:ilvl="2" w:tplc="8C309736">
      <w:start w:val="1"/>
      <w:numFmt w:val="lowerRoman"/>
      <w:lvlText w:val="%3."/>
      <w:lvlJc w:val="right"/>
      <w:pPr>
        <w:ind w:left="2160" w:hanging="180"/>
      </w:pPr>
    </w:lvl>
    <w:lvl w:ilvl="3" w:tplc="93443202">
      <w:start w:val="1"/>
      <w:numFmt w:val="decimal"/>
      <w:lvlText w:val="%4."/>
      <w:lvlJc w:val="left"/>
      <w:pPr>
        <w:ind w:left="2880" w:hanging="360"/>
      </w:pPr>
    </w:lvl>
    <w:lvl w:ilvl="4" w:tplc="C868F0A6">
      <w:start w:val="1"/>
      <w:numFmt w:val="lowerLetter"/>
      <w:lvlText w:val="%5."/>
      <w:lvlJc w:val="left"/>
      <w:pPr>
        <w:ind w:left="3600" w:hanging="360"/>
      </w:pPr>
    </w:lvl>
    <w:lvl w:ilvl="5" w:tplc="D9842BEA">
      <w:start w:val="1"/>
      <w:numFmt w:val="lowerRoman"/>
      <w:lvlText w:val="%6."/>
      <w:lvlJc w:val="right"/>
      <w:pPr>
        <w:ind w:left="4320" w:hanging="180"/>
      </w:pPr>
    </w:lvl>
    <w:lvl w:ilvl="6" w:tplc="1F788FB4">
      <w:start w:val="1"/>
      <w:numFmt w:val="decimal"/>
      <w:lvlText w:val="%7."/>
      <w:lvlJc w:val="left"/>
      <w:pPr>
        <w:ind w:left="5040" w:hanging="360"/>
      </w:pPr>
    </w:lvl>
    <w:lvl w:ilvl="7" w:tplc="5BD8FE3A">
      <w:start w:val="1"/>
      <w:numFmt w:val="lowerLetter"/>
      <w:lvlText w:val="%8."/>
      <w:lvlJc w:val="left"/>
      <w:pPr>
        <w:ind w:left="5760" w:hanging="360"/>
      </w:pPr>
    </w:lvl>
    <w:lvl w:ilvl="8" w:tplc="B6A0BD28">
      <w:start w:val="1"/>
      <w:numFmt w:val="lowerRoman"/>
      <w:lvlText w:val="%9."/>
      <w:lvlJc w:val="right"/>
      <w:pPr>
        <w:ind w:left="6480" w:hanging="180"/>
      </w:pPr>
    </w:lvl>
  </w:abstractNum>
  <w:abstractNum w:abstractNumId="27" w15:restartNumberingAfterBreak="0">
    <w:nsid w:val="4B5129E6"/>
    <w:multiLevelType w:val="multilevel"/>
    <w:tmpl w:val="10B69D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4D0C1B21"/>
    <w:multiLevelType w:val="hybridMultilevel"/>
    <w:tmpl w:val="E958721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4F9712F6"/>
    <w:multiLevelType w:val="hybridMultilevel"/>
    <w:tmpl w:val="1F348D7A"/>
    <w:lvl w:ilvl="0" w:tplc="EF146A16">
      <w:start w:val="1"/>
      <w:numFmt w:val="bullet"/>
      <w:lvlText w:val="•"/>
      <w:lvlJc w:val="left"/>
      <w:pPr>
        <w:tabs>
          <w:tab w:val="num" w:pos="720"/>
        </w:tabs>
        <w:ind w:left="720" w:hanging="360"/>
      </w:pPr>
      <w:rPr>
        <w:rFonts w:ascii="Arial" w:hAnsi="Arial" w:hint="default"/>
      </w:rPr>
    </w:lvl>
    <w:lvl w:ilvl="1" w:tplc="5E266AEE" w:tentative="1">
      <w:start w:val="1"/>
      <w:numFmt w:val="bullet"/>
      <w:lvlText w:val="•"/>
      <w:lvlJc w:val="left"/>
      <w:pPr>
        <w:tabs>
          <w:tab w:val="num" w:pos="1440"/>
        </w:tabs>
        <w:ind w:left="1440" w:hanging="360"/>
      </w:pPr>
      <w:rPr>
        <w:rFonts w:ascii="Arial" w:hAnsi="Arial" w:hint="default"/>
      </w:rPr>
    </w:lvl>
    <w:lvl w:ilvl="2" w:tplc="86C84F96" w:tentative="1">
      <w:start w:val="1"/>
      <w:numFmt w:val="bullet"/>
      <w:lvlText w:val="•"/>
      <w:lvlJc w:val="left"/>
      <w:pPr>
        <w:tabs>
          <w:tab w:val="num" w:pos="2160"/>
        </w:tabs>
        <w:ind w:left="2160" w:hanging="360"/>
      </w:pPr>
      <w:rPr>
        <w:rFonts w:ascii="Arial" w:hAnsi="Arial" w:hint="default"/>
      </w:rPr>
    </w:lvl>
    <w:lvl w:ilvl="3" w:tplc="8EF83618" w:tentative="1">
      <w:start w:val="1"/>
      <w:numFmt w:val="bullet"/>
      <w:lvlText w:val="•"/>
      <w:lvlJc w:val="left"/>
      <w:pPr>
        <w:tabs>
          <w:tab w:val="num" w:pos="2880"/>
        </w:tabs>
        <w:ind w:left="2880" w:hanging="360"/>
      </w:pPr>
      <w:rPr>
        <w:rFonts w:ascii="Arial" w:hAnsi="Arial" w:hint="default"/>
      </w:rPr>
    </w:lvl>
    <w:lvl w:ilvl="4" w:tplc="8F4AB6A2" w:tentative="1">
      <w:start w:val="1"/>
      <w:numFmt w:val="bullet"/>
      <w:lvlText w:val="•"/>
      <w:lvlJc w:val="left"/>
      <w:pPr>
        <w:tabs>
          <w:tab w:val="num" w:pos="3600"/>
        </w:tabs>
        <w:ind w:left="3600" w:hanging="360"/>
      </w:pPr>
      <w:rPr>
        <w:rFonts w:ascii="Arial" w:hAnsi="Arial" w:hint="default"/>
      </w:rPr>
    </w:lvl>
    <w:lvl w:ilvl="5" w:tplc="15E2DDFA" w:tentative="1">
      <w:start w:val="1"/>
      <w:numFmt w:val="bullet"/>
      <w:lvlText w:val="•"/>
      <w:lvlJc w:val="left"/>
      <w:pPr>
        <w:tabs>
          <w:tab w:val="num" w:pos="4320"/>
        </w:tabs>
        <w:ind w:left="4320" w:hanging="360"/>
      </w:pPr>
      <w:rPr>
        <w:rFonts w:ascii="Arial" w:hAnsi="Arial" w:hint="default"/>
      </w:rPr>
    </w:lvl>
    <w:lvl w:ilvl="6" w:tplc="75361422" w:tentative="1">
      <w:start w:val="1"/>
      <w:numFmt w:val="bullet"/>
      <w:lvlText w:val="•"/>
      <w:lvlJc w:val="left"/>
      <w:pPr>
        <w:tabs>
          <w:tab w:val="num" w:pos="5040"/>
        </w:tabs>
        <w:ind w:left="5040" w:hanging="360"/>
      </w:pPr>
      <w:rPr>
        <w:rFonts w:ascii="Arial" w:hAnsi="Arial" w:hint="default"/>
      </w:rPr>
    </w:lvl>
    <w:lvl w:ilvl="7" w:tplc="C5120056" w:tentative="1">
      <w:start w:val="1"/>
      <w:numFmt w:val="bullet"/>
      <w:lvlText w:val="•"/>
      <w:lvlJc w:val="left"/>
      <w:pPr>
        <w:tabs>
          <w:tab w:val="num" w:pos="5760"/>
        </w:tabs>
        <w:ind w:left="5760" w:hanging="360"/>
      </w:pPr>
      <w:rPr>
        <w:rFonts w:ascii="Arial" w:hAnsi="Arial" w:hint="default"/>
      </w:rPr>
    </w:lvl>
    <w:lvl w:ilvl="8" w:tplc="2B4EC49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2363152"/>
    <w:multiLevelType w:val="hybridMultilevel"/>
    <w:tmpl w:val="57941E3E"/>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530E04DD"/>
    <w:multiLevelType w:val="hybridMultilevel"/>
    <w:tmpl w:val="92542F2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541A2766"/>
    <w:multiLevelType w:val="hybridMultilevel"/>
    <w:tmpl w:val="2F7CF206"/>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4" w15:restartNumberingAfterBreak="0">
    <w:nsid w:val="54CA1F16"/>
    <w:multiLevelType w:val="hybridMultilevel"/>
    <w:tmpl w:val="A2946FE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585520A4"/>
    <w:multiLevelType w:val="hybridMultilevel"/>
    <w:tmpl w:val="528C46A0"/>
    <w:lvl w:ilvl="0" w:tplc="D9B0DEEA">
      <w:start w:val="1"/>
      <w:numFmt w:val="decimal"/>
      <w:lvlText w:val="%1."/>
      <w:lvlJc w:val="left"/>
      <w:pPr>
        <w:ind w:left="720" w:hanging="360"/>
      </w:pPr>
    </w:lvl>
    <w:lvl w:ilvl="1" w:tplc="666000F0">
      <w:start w:val="1"/>
      <w:numFmt w:val="lowerLetter"/>
      <w:lvlText w:val="%2."/>
      <w:lvlJc w:val="left"/>
      <w:pPr>
        <w:ind w:left="1440" w:hanging="360"/>
      </w:pPr>
    </w:lvl>
    <w:lvl w:ilvl="2" w:tplc="4F0C16B0">
      <w:start w:val="1"/>
      <w:numFmt w:val="lowerRoman"/>
      <w:lvlText w:val="%3."/>
      <w:lvlJc w:val="right"/>
      <w:pPr>
        <w:ind w:left="2160" w:hanging="180"/>
      </w:pPr>
    </w:lvl>
    <w:lvl w:ilvl="3" w:tplc="A920C09C">
      <w:start w:val="1"/>
      <w:numFmt w:val="decimal"/>
      <w:lvlText w:val="%4."/>
      <w:lvlJc w:val="left"/>
      <w:pPr>
        <w:ind w:left="2880" w:hanging="360"/>
      </w:pPr>
    </w:lvl>
    <w:lvl w:ilvl="4" w:tplc="A8A0858E">
      <w:start w:val="1"/>
      <w:numFmt w:val="lowerLetter"/>
      <w:lvlText w:val="%5."/>
      <w:lvlJc w:val="left"/>
      <w:pPr>
        <w:ind w:left="3600" w:hanging="360"/>
      </w:pPr>
    </w:lvl>
    <w:lvl w:ilvl="5" w:tplc="2E3AB51A">
      <w:start w:val="1"/>
      <w:numFmt w:val="lowerRoman"/>
      <w:lvlText w:val="%6."/>
      <w:lvlJc w:val="right"/>
      <w:pPr>
        <w:ind w:left="4320" w:hanging="180"/>
      </w:pPr>
    </w:lvl>
    <w:lvl w:ilvl="6" w:tplc="3CA6408E">
      <w:start w:val="1"/>
      <w:numFmt w:val="decimal"/>
      <w:lvlText w:val="%7."/>
      <w:lvlJc w:val="left"/>
      <w:pPr>
        <w:ind w:left="5040" w:hanging="360"/>
      </w:pPr>
    </w:lvl>
    <w:lvl w:ilvl="7" w:tplc="16065FCA">
      <w:start w:val="1"/>
      <w:numFmt w:val="lowerLetter"/>
      <w:lvlText w:val="%8."/>
      <w:lvlJc w:val="left"/>
      <w:pPr>
        <w:ind w:left="5760" w:hanging="360"/>
      </w:pPr>
    </w:lvl>
    <w:lvl w:ilvl="8" w:tplc="52805838">
      <w:start w:val="1"/>
      <w:numFmt w:val="lowerRoman"/>
      <w:lvlText w:val="%9."/>
      <w:lvlJc w:val="right"/>
      <w:pPr>
        <w:ind w:left="6480" w:hanging="180"/>
      </w:pPr>
    </w:lvl>
  </w:abstractNum>
  <w:abstractNum w:abstractNumId="36" w15:restartNumberingAfterBreak="0">
    <w:nsid w:val="5B5C26C6"/>
    <w:multiLevelType w:val="hybridMultilevel"/>
    <w:tmpl w:val="45B23650"/>
    <w:lvl w:ilvl="0" w:tplc="B55ADC70">
      <w:start w:val="1"/>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5CDF0FCC"/>
    <w:multiLevelType w:val="multilevel"/>
    <w:tmpl w:val="787A4266"/>
    <w:lvl w:ilvl="0">
      <w:start w:val="1"/>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5F8E03B5"/>
    <w:multiLevelType w:val="hybridMultilevel"/>
    <w:tmpl w:val="42EA7D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61FB3551"/>
    <w:multiLevelType w:val="hybridMultilevel"/>
    <w:tmpl w:val="D82A54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62220456"/>
    <w:multiLevelType w:val="hybridMultilevel"/>
    <w:tmpl w:val="2E48057E"/>
    <w:lvl w:ilvl="0" w:tplc="BD4A6BD8">
      <w:start w:val="1"/>
      <w:numFmt w:val="decimal"/>
      <w:lvlText w:val="3.%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1" w15:restartNumberingAfterBreak="0">
    <w:nsid w:val="634465B5"/>
    <w:multiLevelType w:val="hybridMultilevel"/>
    <w:tmpl w:val="5CB87246"/>
    <w:lvl w:ilvl="0" w:tplc="0A1C0EC8">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63C95E51"/>
    <w:multiLevelType w:val="hybridMultilevel"/>
    <w:tmpl w:val="CB68D63C"/>
    <w:lvl w:ilvl="0" w:tplc="7AE62F80">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66A92889"/>
    <w:multiLevelType w:val="hybridMultilevel"/>
    <w:tmpl w:val="59C2F67C"/>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15:restartNumberingAfterBreak="0">
    <w:nsid w:val="6A453409"/>
    <w:multiLevelType w:val="hybridMultilevel"/>
    <w:tmpl w:val="99FAB700"/>
    <w:lvl w:ilvl="0" w:tplc="34090001">
      <w:start w:val="1"/>
      <w:numFmt w:val="bullet"/>
      <w:lvlText w:val=""/>
      <w:lvlJc w:val="left"/>
      <w:pPr>
        <w:ind w:left="1418" w:hanging="360"/>
      </w:pPr>
      <w:rPr>
        <w:rFonts w:ascii="Symbol" w:hAnsi="Symbol" w:hint="default"/>
      </w:rPr>
    </w:lvl>
    <w:lvl w:ilvl="1" w:tplc="34090003" w:tentative="1">
      <w:start w:val="1"/>
      <w:numFmt w:val="bullet"/>
      <w:lvlText w:val="o"/>
      <w:lvlJc w:val="left"/>
      <w:pPr>
        <w:ind w:left="2138" w:hanging="360"/>
      </w:pPr>
      <w:rPr>
        <w:rFonts w:ascii="Courier New" w:hAnsi="Courier New" w:cs="Courier New" w:hint="default"/>
      </w:rPr>
    </w:lvl>
    <w:lvl w:ilvl="2" w:tplc="34090005" w:tentative="1">
      <w:start w:val="1"/>
      <w:numFmt w:val="bullet"/>
      <w:lvlText w:val=""/>
      <w:lvlJc w:val="left"/>
      <w:pPr>
        <w:ind w:left="2858" w:hanging="360"/>
      </w:pPr>
      <w:rPr>
        <w:rFonts w:ascii="Wingdings" w:hAnsi="Wingdings" w:hint="default"/>
      </w:rPr>
    </w:lvl>
    <w:lvl w:ilvl="3" w:tplc="34090001" w:tentative="1">
      <w:start w:val="1"/>
      <w:numFmt w:val="bullet"/>
      <w:lvlText w:val=""/>
      <w:lvlJc w:val="left"/>
      <w:pPr>
        <w:ind w:left="3578" w:hanging="360"/>
      </w:pPr>
      <w:rPr>
        <w:rFonts w:ascii="Symbol" w:hAnsi="Symbol" w:hint="default"/>
      </w:rPr>
    </w:lvl>
    <w:lvl w:ilvl="4" w:tplc="34090003" w:tentative="1">
      <w:start w:val="1"/>
      <w:numFmt w:val="bullet"/>
      <w:lvlText w:val="o"/>
      <w:lvlJc w:val="left"/>
      <w:pPr>
        <w:ind w:left="4298" w:hanging="360"/>
      </w:pPr>
      <w:rPr>
        <w:rFonts w:ascii="Courier New" w:hAnsi="Courier New" w:cs="Courier New" w:hint="default"/>
      </w:rPr>
    </w:lvl>
    <w:lvl w:ilvl="5" w:tplc="34090005" w:tentative="1">
      <w:start w:val="1"/>
      <w:numFmt w:val="bullet"/>
      <w:lvlText w:val=""/>
      <w:lvlJc w:val="left"/>
      <w:pPr>
        <w:ind w:left="5018" w:hanging="360"/>
      </w:pPr>
      <w:rPr>
        <w:rFonts w:ascii="Wingdings" w:hAnsi="Wingdings" w:hint="default"/>
      </w:rPr>
    </w:lvl>
    <w:lvl w:ilvl="6" w:tplc="34090001" w:tentative="1">
      <w:start w:val="1"/>
      <w:numFmt w:val="bullet"/>
      <w:lvlText w:val=""/>
      <w:lvlJc w:val="left"/>
      <w:pPr>
        <w:ind w:left="5738" w:hanging="360"/>
      </w:pPr>
      <w:rPr>
        <w:rFonts w:ascii="Symbol" w:hAnsi="Symbol" w:hint="default"/>
      </w:rPr>
    </w:lvl>
    <w:lvl w:ilvl="7" w:tplc="34090003" w:tentative="1">
      <w:start w:val="1"/>
      <w:numFmt w:val="bullet"/>
      <w:lvlText w:val="o"/>
      <w:lvlJc w:val="left"/>
      <w:pPr>
        <w:ind w:left="6458" w:hanging="360"/>
      </w:pPr>
      <w:rPr>
        <w:rFonts w:ascii="Courier New" w:hAnsi="Courier New" w:cs="Courier New" w:hint="default"/>
      </w:rPr>
    </w:lvl>
    <w:lvl w:ilvl="8" w:tplc="34090005" w:tentative="1">
      <w:start w:val="1"/>
      <w:numFmt w:val="bullet"/>
      <w:lvlText w:val=""/>
      <w:lvlJc w:val="left"/>
      <w:pPr>
        <w:ind w:left="7178" w:hanging="360"/>
      </w:pPr>
      <w:rPr>
        <w:rFonts w:ascii="Wingdings" w:hAnsi="Wingdings" w:hint="default"/>
      </w:rPr>
    </w:lvl>
  </w:abstractNum>
  <w:abstractNum w:abstractNumId="45" w15:restartNumberingAfterBreak="0">
    <w:nsid w:val="6B84002F"/>
    <w:multiLevelType w:val="hybridMultilevel"/>
    <w:tmpl w:val="51EEB1CE"/>
    <w:lvl w:ilvl="0" w:tplc="68620584">
      <w:start w:val="1"/>
      <w:numFmt w:val="decimal"/>
      <w:lvlText w:val="1.%1"/>
      <w:lvlJc w:val="righ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717F5429"/>
    <w:multiLevelType w:val="hybridMultilevel"/>
    <w:tmpl w:val="C13CCE1C"/>
    <w:lvl w:ilvl="0" w:tplc="B09C0480">
      <w:start w:val="1"/>
      <w:numFmt w:val="bullet"/>
      <w:lvlText w:val="•"/>
      <w:lvlJc w:val="left"/>
      <w:pPr>
        <w:tabs>
          <w:tab w:val="num" w:pos="720"/>
        </w:tabs>
        <w:ind w:left="720" w:hanging="360"/>
      </w:pPr>
      <w:rPr>
        <w:rFonts w:ascii="Arial" w:hAnsi="Arial" w:hint="default"/>
      </w:rPr>
    </w:lvl>
    <w:lvl w:ilvl="1" w:tplc="DFBEF5FA" w:tentative="1">
      <w:start w:val="1"/>
      <w:numFmt w:val="bullet"/>
      <w:lvlText w:val="•"/>
      <w:lvlJc w:val="left"/>
      <w:pPr>
        <w:tabs>
          <w:tab w:val="num" w:pos="1440"/>
        </w:tabs>
        <w:ind w:left="1440" w:hanging="360"/>
      </w:pPr>
      <w:rPr>
        <w:rFonts w:ascii="Arial" w:hAnsi="Arial" w:hint="default"/>
      </w:rPr>
    </w:lvl>
    <w:lvl w:ilvl="2" w:tplc="230CD9FA" w:tentative="1">
      <w:start w:val="1"/>
      <w:numFmt w:val="bullet"/>
      <w:lvlText w:val="•"/>
      <w:lvlJc w:val="left"/>
      <w:pPr>
        <w:tabs>
          <w:tab w:val="num" w:pos="2160"/>
        </w:tabs>
        <w:ind w:left="2160" w:hanging="360"/>
      </w:pPr>
      <w:rPr>
        <w:rFonts w:ascii="Arial" w:hAnsi="Arial" w:hint="default"/>
      </w:rPr>
    </w:lvl>
    <w:lvl w:ilvl="3" w:tplc="CF64B442" w:tentative="1">
      <w:start w:val="1"/>
      <w:numFmt w:val="bullet"/>
      <w:lvlText w:val="•"/>
      <w:lvlJc w:val="left"/>
      <w:pPr>
        <w:tabs>
          <w:tab w:val="num" w:pos="2880"/>
        </w:tabs>
        <w:ind w:left="2880" w:hanging="360"/>
      </w:pPr>
      <w:rPr>
        <w:rFonts w:ascii="Arial" w:hAnsi="Arial" w:hint="default"/>
      </w:rPr>
    </w:lvl>
    <w:lvl w:ilvl="4" w:tplc="DD942D1E" w:tentative="1">
      <w:start w:val="1"/>
      <w:numFmt w:val="bullet"/>
      <w:lvlText w:val="•"/>
      <w:lvlJc w:val="left"/>
      <w:pPr>
        <w:tabs>
          <w:tab w:val="num" w:pos="3600"/>
        </w:tabs>
        <w:ind w:left="3600" w:hanging="360"/>
      </w:pPr>
      <w:rPr>
        <w:rFonts w:ascii="Arial" w:hAnsi="Arial" w:hint="default"/>
      </w:rPr>
    </w:lvl>
    <w:lvl w:ilvl="5" w:tplc="23F25206" w:tentative="1">
      <w:start w:val="1"/>
      <w:numFmt w:val="bullet"/>
      <w:lvlText w:val="•"/>
      <w:lvlJc w:val="left"/>
      <w:pPr>
        <w:tabs>
          <w:tab w:val="num" w:pos="4320"/>
        </w:tabs>
        <w:ind w:left="4320" w:hanging="360"/>
      </w:pPr>
      <w:rPr>
        <w:rFonts w:ascii="Arial" w:hAnsi="Arial" w:hint="default"/>
      </w:rPr>
    </w:lvl>
    <w:lvl w:ilvl="6" w:tplc="49F8050A" w:tentative="1">
      <w:start w:val="1"/>
      <w:numFmt w:val="bullet"/>
      <w:lvlText w:val="•"/>
      <w:lvlJc w:val="left"/>
      <w:pPr>
        <w:tabs>
          <w:tab w:val="num" w:pos="5040"/>
        </w:tabs>
        <w:ind w:left="5040" w:hanging="360"/>
      </w:pPr>
      <w:rPr>
        <w:rFonts w:ascii="Arial" w:hAnsi="Arial" w:hint="default"/>
      </w:rPr>
    </w:lvl>
    <w:lvl w:ilvl="7" w:tplc="BC245102" w:tentative="1">
      <w:start w:val="1"/>
      <w:numFmt w:val="bullet"/>
      <w:lvlText w:val="•"/>
      <w:lvlJc w:val="left"/>
      <w:pPr>
        <w:tabs>
          <w:tab w:val="num" w:pos="5760"/>
        </w:tabs>
        <w:ind w:left="5760" w:hanging="360"/>
      </w:pPr>
      <w:rPr>
        <w:rFonts w:ascii="Arial" w:hAnsi="Arial" w:hint="default"/>
      </w:rPr>
    </w:lvl>
    <w:lvl w:ilvl="8" w:tplc="1C30A680"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1C60D96"/>
    <w:multiLevelType w:val="hybridMultilevel"/>
    <w:tmpl w:val="FFFFFFFF"/>
    <w:lvl w:ilvl="0" w:tplc="50FE8672">
      <w:start w:val="3"/>
      <w:numFmt w:val="decimal"/>
      <w:lvlText w:val="%1."/>
      <w:lvlJc w:val="left"/>
      <w:pPr>
        <w:ind w:left="720" w:hanging="360"/>
      </w:pPr>
    </w:lvl>
    <w:lvl w:ilvl="1" w:tplc="34B42EE4">
      <w:start w:val="1"/>
      <w:numFmt w:val="lowerLetter"/>
      <w:lvlText w:val="%2."/>
      <w:lvlJc w:val="left"/>
      <w:pPr>
        <w:ind w:left="1440" w:hanging="360"/>
      </w:pPr>
    </w:lvl>
    <w:lvl w:ilvl="2" w:tplc="6BC6E86E">
      <w:start w:val="1"/>
      <w:numFmt w:val="lowerRoman"/>
      <w:lvlText w:val="%3."/>
      <w:lvlJc w:val="right"/>
      <w:pPr>
        <w:ind w:left="2160" w:hanging="180"/>
      </w:pPr>
    </w:lvl>
    <w:lvl w:ilvl="3" w:tplc="66CC040A">
      <w:start w:val="1"/>
      <w:numFmt w:val="decimal"/>
      <w:lvlText w:val="%4."/>
      <w:lvlJc w:val="left"/>
      <w:pPr>
        <w:ind w:left="2880" w:hanging="360"/>
      </w:pPr>
    </w:lvl>
    <w:lvl w:ilvl="4" w:tplc="7108A1C4">
      <w:start w:val="1"/>
      <w:numFmt w:val="lowerLetter"/>
      <w:lvlText w:val="%5."/>
      <w:lvlJc w:val="left"/>
      <w:pPr>
        <w:ind w:left="3600" w:hanging="360"/>
      </w:pPr>
    </w:lvl>
    <w:lvl w:ilvl="5" w:tplc="64684A8A">
      <w:start w:val="1"/>
      <w:numFmt w:val="lowerRoman"/>
      <w:lvlText w:val="%6."/>
      <w:lvlJc w:val="right"/>
      <w:pPr>
        <w:ind w:left="4320" w:hanging="180"/>
      </w:pPr>
    </w:lvl>
    <w:lvl w:ilvl="6" w:tplc="E654E71C">
      <w:start w:val="1"/>
      <w:numFmt w:val="decimal"/>
      <w:lvlText w:val="%7."/>
      <w:lvlJc w:val="left"/>
      <w:pPr>
        <w:ind w:left="5040" w:hanging="360"/>
      </w:pPr>
    </w:lvl>
    <w:lvl w:ilvl="7" w:tplc="A4DE4E5C">
      <w:start w:val="1"/>
      <w:numFmt w:val="lowerLetter"/>
      <w:lvlText w:val="%8."/>
      <w:lvlJc w:val="left"/>
      <w:pPr>
        <w:ind w:left="5760" w:hanging="360"/>
      </w:pPr>
    </w:lvl>
    <w:lvl w:ilvl="8" w:tplc="7338A5CA">
      <w:start w:val="1"/>
      <w:numFmt w:val="lowerRoman"/>
      <w:lvlText w:val="%9."/>
      <w:lvlJc w:val="right"/>
      <w:pPr>
        <w:ind w:left="6480" w:hanging="180"/>
      </w:pPr>
    </w:lvl>
  </w:abstractNum>
  <w:num w:numId="1" w16cid:durableId="1090735801">
    <w:abstractNumId w:val="35"/>
  </w:num>
  <w:num w:numId="2" w16cid:durableId="1976910666">
    <w:abstractNumId w:val="15"/>
  </w:num>
  <w:num w:numId="3" w16cid:durableId="1666014008">
    <w:abstractNumId w:val="48"/>
  </w:num>
  <w:num w:numId="4" w16cid:durableId="2083943127">
    <w:abstractNumId w:val="26"/>
  </w:num>
  <w:num w:numId="5" w16cid:durableId="1660183594">
    <w:abstractNumId w:val="13"/>
  </w:num>
  <w:num w:numId="6" w16cid:durableId="1411346532">
    <w:abstractNumId w:val="41"/>
  </w:num>
  <w:num w:numId="7" w16cid:durableId="1058017177">
    <w:abstractNumId w:val="20"/>
  </w:num>
  <w:num w:numId="8" w16cid:durableId="14817572">
    <w:abstractNumId w:val="45"/>
  </w:num>
  <w:num w:numId="9" w16cid:durableId="1142620724">
    <w:abstractNumId w:val="1"/>
  </w:num>
  <w:num w:numId="10" w16cid:durableId="568421809">
    <w:abstractNumId w:val="5"/>
  </w:num>
  <w:num w:numId="11" w16cid:durableId="562527289">
    <w:abstractNumId w:val="0"/>
  </w:num>
  <w:num w:numId="12" w16cid:durableId="561523730">
    <w:abstractNumId w:val="6"/>
  </w:num>
  <w:num w:numId="13" w16cid:durableId="122191233">
    <w:abstractNumId w:val="11"/>
  </w:num>
  <w:num w:numId="14" w16cid:durableId="224072201">
    <w:abstractNumId w:val="16"/>
  </w:num>
  <w:num w:numId="15" w16cid:durableId="952400579">
    <w:abstractNumId w:val="42"/>
  </w:num>
  <w:num w:numId="16" w16cid:durableId="398744891">
    <w:abstractNumId w:val="10"/>
  </w:num>
  <w:num w:numId="17" w16cid:durableId="2141917892">
    <w:abstractNumId w:val="19"/>
  </w:num>
  <w:num w:numId="18" w16cid:durableId="1023163796">
    <w:abstractNumId w:val="36"/>
  </w:num>
  <w:num w:numId="19" w16cid:durableId="1782146694">
    <w:abstractNumId w:val="3"/>
  </w:num>
  <w:num w:numId="20" w16cid:durableId="263878353">
    <w:abstractNumId w:val="28"/>
  </w:num>
  <w:num w:numId="21" w16cid:durableId="2038237155">
    <w:abstractNumId w:val="43"/>
  </w:num>
  <w:num w:numId="22" w16cid:durableId="860977570">
    <w:abstractNumId w:val="31"/>
  </w:num>
  <w:num w:numId="23" w16cid:durableId="1976138901">
    <w:abstractNumId w:val="14"/>
  </w:num>
  <w:num w:numId="24" w16cid:durableId="1539703779">
    <w:abstractNumId w:val="12"/>
  </w:num>
  <w:num w:numId="25" w16cid:durableId="1167552618">
    <w:abstractNumId w:val="40"/>
  </w:num>
  <w:num w:numId="26" w16cid:durableId="1803421033">
    <w:abstractNumId w:val="2"/>
  </w:num>
  <w:num w:numId="27" w16cid:durableId="1876968616">
    <w:abstractNumId w:val="17"/>
  </w:num>
  <w:num w:numId="28" w16cid:durableId="471337093">
    <w:abstractNumId w:val="9"/>
  </w:num>
  <w:num w:numId="29" w16cid:durableId="278490144">
    <w:abstractNumId w:val="29"/>
  </w:num>
  <w:num w:numId="30" w16cid:durableId="1438283841">
    <w:abstractNumId w:val="33"/>
  </w:num>
  <w:num w:numId="31" w16cid:durableId="1752238338">
    <w:abstractNumId w:val="46"/>
  </w:num>
  <w:num w:numId="32" w16cid:durableId="1175921580">
    <w:abstractNumId w:val="4"/>
  </w:num>
  <w:num w:numId="33" w16cid:durableId="829372709">
    <w:abstractNumId w:val="34"/>
  </w:num>
  <w:num w:numId="34" w16cid:durableId="2138333320">
    <w:abstractNumId w:val="21"/>
  </w:num>
  <w:num w:numId="35" w16cid:durableId="1653944342">
    <w:abstractNumId w:val="24"/>
  </w:num>
  <w:num w:numId="36" w16cid:durableId="19356916">
    <w:abstractNumId w:val="8"/>
  </w:num>
  <w:num w:numId="37" w16cid:durableId="305285347">
    <w:abstractNumId w:val="38"/>
  </w:num>
  <w:num w:numId="38" w16cid:durableId="1692607449">
    <w:abstractNumId w:val="44"/>
  </w:num>
  <w:num w:numId="39" w16cid:durableId="1038506372">
    <w:abstractNumId w:val="27"/>
  </w:num>
  <w:num w:numId="40" w16cid:durableId="421724645">
    <w:abstractNumId w:val="23"/>
  </w:num>
  <w:num w:numId="41" w16cid:durableId="1006057745">
    <w:abstractNumId w:val="37"/>
  </w:num>
  <w:num w:numId="42" w16cid:durableId="1510290269">
    <w:abstractNumId w:val="22"/>
  </w:num>
  <w:num w:numId="43" w16cid:durableId="1366369805">
    <w:abstractNumId w:val="32"/>
  </w:num>
  <w:num w:numId="44" w16cid:durableId="678894074">
    <w:abstractNumId w:val="7"/>
  </w:num>
  <w:num w:numId="45" w16cid:durableId="559292381">
    <w:abstractNumId w:val="39"/>
  </w:num>
  <w:num w:numId="46" w16cid:durableId="2025472993">
    <w:abstractNumId w:val="18"/>
  </w:num>
  <w:num w:numId="47" w16cid:durableId="1200973945">
    <w:abstractNumId w:val="30"/>
  </w:num>
  <w:num w:numId="48" w16cid:durableId="1154646010">
    <w:abstractNumId w:val="25"/>
  </w:num>
  <w:num w:numId="49" w16cid:durableId="1441530436">
    <w:abstractNumId w:val="4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ila Angela B Arcega">
    <w15:presenceInfo w15:providerId="AD" w15:userId="S::lbarcega@student.apc.edu.ph::329be724-73ba-4247-bb0f-940feb6fab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QxMza3MDe2MDUzNDJS0lEKTi0uzszPAykwrAUAFPB6xywAAAA="/>
  </w:docVars>
  <w:rsids>
    <w:rsidRoot w:val="00AB2401"/>
    <w:rsid w:val="00002673"/>
    <w:rsid w:val="00003A8B"/>
    <w:rsid w:val="000049BE"/>
    <w:rsid w:val="0001343A"/>
    <w:rsid w:val="000147A5"/>
    <w:rsid w:val="0001695C"/>
    <w:rsid w:val="000179DA"/>
    <w:rsid w:val="0002033C"/>
    <w:rsid w:val="00021A9A"/>
    <w:rsid w:val="000221AC"/>
    <w:rsid w:val="000224C9"/>
    <w:rsid w:val="0002418A"/>
    <w:rsid w:val="0002717C"/>
    <w:rsid w:val="00032683"/>
    <w:rsid w:val="00033D9A"/>
    <w:rsid w:val="00034A77"/>
    <w:rsid w:val="000436B4"/>
    <w:rsid w:val="00045DD3"/>
    <w:rsid w:val="000469B8"/>
    <w:rsid w:val="000470A8"/>
    <w:rsid w:val="0004780E"/>
    <w:rsid w:val="00047919"/>
    <w:rsid w:val="0005046D"/>
    <w:rsid w:val="000510BE"/>
    <w:rsid w:val="00053876"/>
    <w:rsid w:val="000546C8"/>
    <w:rsid w:val="0006203B"/>
    <w:rsid w:val="00065641"/>
    <w:rsid w:val="00065ECE"/>
    <w:rsid w:val="000660E9"/>
    <w:rsid w:val="000714F1"/>
    <w:rsid w:val="00072C34"/>
    <w:rsid w:val="00077195"/>
    <w:rsid w:val="000775BB"/>
    <w:rsid w:val="00082603"/>
    <w:rsid w:val="00083121"/>
    <w:rsid w:val="0008476B"/>
    <w:rsid w:val="00086721"/>
    <w:rsid w:val="000873F4"/>
    <w:rsid w:val="00087604"/>
    <w:rsid w:val="00090265"/>
    <w:rsid w:val="00090567"/>
    <w:rsid w:val="0009245A"/>
    <w:rsid w:val="000926AA"/>
    <w:rsid w:val="00094488"/>
    <w:rsid w:val="000A202F"/>
    <w:rsid w:val="000B102A"/>
    <w:rsid w:val="000B155D"/>
    <w:rsid w:val="000B1B87"/>
    <w:rsid w:val="000B3688"/>
    <w:rsid w:val="000B5F97"/>
    <w:rsid w:val="000C5256"/>
    <w:rsid w:val="000C74D3"/>
    <w:rsid w:val="000D02BD"/>
    <w:rsid w:val="000D0ECA"/>
    <w:rsid w:val="000D244C"/>
    <w:rsid w:val="000D27DE"/>
    <w:rsid w:val="000D3B39"/>
    <w:rsid w:val="000D64EF"/>
    <w:rsid w:val="000E1079"/>
    <w:rsid w:val="000E1675"/>
    <w:rsid w:val="000E2ED8"/>
    <w:rsid w:val="000E3781"/>
    <w:rsid w:val="000E3794"/>
    <w:rsid w:val="000E5A24"/>
    <w:rsid w:val="000F1C2D"/>
    <w:rsid w:val="000F3A45"/>
    <w:rsid w:val="000F57E8"/>
    <w:rsid w:val="00100243"/>
    <w:rsid w:val="001014E2"/>
    <w:rsid w:val="00106836"/>
    <w:rsid w:val="0010685E"/>
    <w:rsid w:val="0010702B"/>
    <w:rsid w:val="00110687"/>
    <w:rsid w:val="00110B9A"/>
    <w:rsid w:val="00112074"/>
    <w:rsid w:val="00112172"/>
    <w:rsid w:val="001128B4"/>
    <w:rsid w:val="00113007"/>
    <w:rsid w:val="0011396E"/>
    <w:rsid w:val="00113C07"/>
    <w:rsid w:val="00113FB5"/>
    <w:rsid w:val="0012251C"/>
    <w:rsid w:val="0012280E"/>
    <w:rsid w:val="00123965"/>
    <w:rsid w:val="00126BB9"/>
    <w:rsid w:val="0012786F"/>
    <w:rsid w:val="00133656"/>
    <w:rsid w:val="00133A26"/>
    <w:rsid w:val="00136146"/>
    <w:rsid w:val="00137E38"/>
    <w:rsid w:val="001400CF"/>
    <w:rsid w:val="00140C57"/>
    <w:rsid w:val="00141F68"/>
    <w:rsid w:val="001421EF"/>
    <w:rsid w:val="00147D08"/>
    <w:rsid w:val="00150D30"/>
    <w:rsid w:val="00151251"/>
    <w:rsid w:val="00151D65"/>
    <w:rsid w:val="0015201C"/>
    <w:rsid w:val="00152FBE"/>
    <w:rsid w:val="00154B6F"/>
    <w:rsid w:val="00157595"/>
    <w:rsid w:val="00157BF5"/>
    <w:rsid w:val="00161379"/>
    <w:rsid w:val="00162CDF"/>
    <w:rsid w:val="00164FB6"/>
    <w:rsid w:val="001660A3"/>
    <w:rsid w:val="00166193"/>
    <w:rsid w:val="001709D0"/>
    <w:rsid w:val="00171E3D"/>
    <w:rsid w:val="00174FE2"/>
    <w:rsid w:val="001765E1"/>
    <w:rsid w:val="001770AB"/>
    <w:rsid w:val="00183857"/>
    <w:rsid w:val="00184C91"/>
    <w:rsid w:val="00187911"/>
    <w:rsid w:val="00192807"/>
    <w:rsid w:val="001941FB"/>
    <w:rsid w:val="00194709"/>
    <w:rsid w:val="00194C80"/>
    <w:rsid w:val="0019556C"/>
    <w:rsid w:val="00195BE0"/>
    <w:rsid w:val="00196F43"/>
    <w:rsid w:val="001A0F6A"/>
    <w:rsid w:val="001A1951"/>
    <w:rsid w:val="001A3C87"/>
    <w:rsid w:val="001A471B"/>
    <w:rsid w:val="001A4B4C"/>
    <w:rsid w:val="001A60D0"/>
    <w:rsid w:val="001B0C1E"/>
    <w:rsid w:val="001B3B84"/>
    <w:rsid w:val="001B40A2"/>
    <w:rsid w:val="001B4B9D"/>
    <w:rsid w:val="001C0285"/>
    <w:rsid w:val="001C5C30"/>
    <w:rsid w:val="001C7B42"/>
    <w:rsid w:val="001D3391"/>
    <w:rsid w:val="001D4A92"/>
    <w:rsid w:val="001D7B56"/>
    <w:rsid w:val="001E129B"/>
    <w:rsid w:val="001E1BF8"/>
    <w:rsid w:val="001E2998"/>
    <w:rsid w:val="001E3013"/>
    <w:rsid w:val="001E33EB"/>
    <w:rsid w:val="001E41E9"/>
    <w:rsid w:val="001E6577"/>
    <w:rsid w:val="001F04B8"/>
    <w:rsid w:val="001F0612"/>
    <w:rsid w:val="001F1F45"/>
    <w:rsid w:val="001F29C4"/>
    <w:rsid w:val="001F3214"/>
    <w:rsid w:val="001F4E34"/>
    <w:rsid w:val="00202470"/>
    <w:rsid w:val="00202595"/>
    <w:rsid w:val="00204424"/>
    <w:rsid w:val="00206B0E"/>
    <w:rsid w:val="0021290C"/>
    <w:rsid w:val="00214354"/>
    <w:rsid w:val="0021486B"/>
    <w:rsid w:val="00220551"/>
    <w:rsid w:val="002224C9"/>
    <w:rsid w:val="0022489B"/>
    <w:rsid w:val="00231DCE"/>
    <w:rsid w:val="00236321"/>
    <w:rsid w:val="002411F5"/>
    <w:rsid w:val="00241AFD"/>
    <w:rsid w:val="00242485"/>
    <w:rsid w:val="0024325C"/>
    <w:rsid w:val="002440DB"/>
    <w:rsid w:val="00246792"/>
    <w:rsid w:val="00256580"/>
    <w:rsid w:val="00257A3F"/>
    <w:rsid w:val="00257BA4"/>
    <w:rsid w:val="0026034F"/>
    <w:rsid w:val="00262649"/>
    <w:rsid w:val="002670C6"/>
    <w:rsid w:val="00267178"/>
    <w:rsid w:val="00270905"/>
    <w:rsid w:val="002753D2"/>
    <w:rsid w:val="00276969"/>
    <w:rsid w:val="00276AF2"/>
    <w:rsid w:val="00277222"/>
    <w:rsid w:val="00281324"/>
    <w:rsid w:val="0028246D"/>
    <w:rsid w:val="00282FE4"/>
    <w:rsid w:val="0029147E"/>
    <w:rsid w:val="002918EB"/>
    <w:rsid w:val="00291D6E"/>
    <w:rsid w:val="002933EE"/>
    <w:rsid w:val="00295AA0"/>
    <w:rsid w:val="002962F1"/>
    <w:rsid w:val="002A3243"/>
    <w:rsid w:val="002A5393"/>
    <w:rsid w:val="002A672E"/>
    <w:rsid w:val="002A6CB3"/>
    <w:rsid w:val="002B2533"/>
    <w:rsid w:val="002B2818"/>
    <w:rsid w:val="002B29EE"/>
    <w:rsid w:val="002B40B9"/>
    <w:rsid w:val="002B6576"/>
    <w:rsid w:val="002B6D0D"/>
    <w:rsid w:val="002B7AD2"/>
    <w:rsid w:val="002C2304"/>
    <w:rsid w:val="002C3288"/>
    <w:rsid w:val="002D1E3D"/>
    <w:rsid w:val="002D2524"/>
    <w:rsid w:val="002D3A69"/>
    <w:rsid w:val="002E06AD"/>
    <w:rsid w:val="002E0BF5"/>
    <w:rsid w:val="002E0D73"/>
    <w:rsid w:val="002F0159"/>
    <w:rsid w:val="002F0544"/>
    <w:rsid w:val="002F1A46"/>
    <w:rsid w:val="002F69AD"/>
    <w:rsid w:val="00302088"/>
    <w:rsid w:val="00302A81"/>
    <w:rsid w:val="003069A8"/>
    <w:rsid w:val="003074D6"/>
    <w:rsid w:val="00307BBD"/>
    <w:rsid w:val="0031190C"/>
    <w:rsid w:val="0031360A"/>
    <w:rsid w:val="00314031"/>
    <w:rsid w:val="00314E18"/>
    <w:rsid w:val="003156FE"/>
    <w:rsid w:val="003164EA"/>
    <w:rsid w:val="00316709"/>
    <w:rsid w:val="003171C8"/>
    <w:rsid w:val="003209F9"/>
    <w:rsid w:val="003224F1"/>
    <w:rsid w:val="0032313E"/>
    <w:rsid w:val="00323147"/>
    <w:rsid w:val="00323EB2"/>
    <w:rsid w:val="00327351"/>
    <w:rsid w:val="00327F05"/>
    <w:rsid w:val="00330A5A"/>
    <w:rsid w:val="00332FDB"/>
    <w:rsid w:val="0033772E"/>
    <w:rsid w:val="00345AA2"/>
    <w:rsid w:val="0035029D"/>
    <w:rsid w:val="00351010"/>
    <w:rsid w:val="00352D33"/>
    <w:rsid w:val="00353C03"/>
    <w:rsid w:val="0036038D"/>
    <w:rsid w:val="00363094"/>
    <w:rsid w:val="0036447B"/>
    <w:rsid w:val="003647D3"/>
    <w:rsid w:val="00367728"/>
    <w:rsid w:val="003710CA"/>
    <w:rsid w:val="00372348"/>
    <w:rsid w:val="003741FC"/>
    <w:rsid w:val="00374E33"/>
    <w:rsid w:val="003750AF"/>
    <w:rsid w:val="00376793"/>
    <w:rsid w:val="0038021C"/>
    <w:rsid w:val="00381D57"/>
    <w:rsid w:val="00394FD8"/>
    <w:rsid w:val="003A0D7A"/>
    <w:rsid w:val="003A0FD0"/>
    <w:rsid w:val="003A118E"/>
    <w:rsid w:val="003A1609"/>
    <w:rsid w:val="003A2CDF"/>
    <w:rsid w:val="003A2DC0"/>
    <w:rsid w:val="003A37E5"/>
    <w:rsid w:val="003A6EF9"/>
    <w:rsid w:val="003A7618"/>
    <w:rsid w:val="003A778F"/>
    <w:rsid w:val="003A7E6E"/>
    <w:rsid w:val="003B4F63"/>
    <w:rsid w:val="003B521D"/>
    <w:rsid w:val="003D1736"/>
    <w:rsid w:val="003D268A"/>
    <w:rsid w:val="003D29AD"/>
    <w:rsid w:val="003E038C"/>
    <w:rsid w:val="003E3524"/>
    <w:rsid w:val="003E35EB"/>
    <w:rsid w:val="003E512E"/>
    <w:rsid w:val="003E698A"/>
    <w:rsid w:val="003E7D5D"/>
    <w:rsid w:val="003F2066"/>
    <w:rsid w:val="003F20A0"/>
    <w:rsid w:val="003F21C5"/>
    <w:rsid w:val="003F6033"/>
    <w:rsid w:val="0040128F"/>
    <w:rsid w:val="00402E40"/>
    <w:rsid w:val="004106D5"/>
    <w:rsid w:val="004151A8"/>
    <w:rsid w:val="004228A9"/>
    <w:rsid w:val="00423D4F"/>
    <w:rsid w:val="004308C9"/>
    <w:rsid w:val="0043129B"/>
    <w:rsid w:val="00432A53"/>
    <w:rsid w:val="00433D37"/>
    <w:rsid w:val="00440E03"/>
    <w:rsid w:val="00445D50"/>
    <w:rsid w:val="00446F37"/>
    <w:rsid w:val="00452C4E"/>
    <w:rsid w:val="0045468F"/>
    <w:rsid w:val="00454D99"/>
    <w:rsid w:val="00455B10"/>
    <w:rsid w:val="00455B92"/>
    <w:rsid w:val="00457353"/>
    <w:rsid w:val="00457811"/>
    <w:rsid w:val="00457B75"/>
    <w:rsid w:val="00463CB9"/>
    <w:rsid w:val="00464879"/>
    <w:rsid w:val="00465C1C"/>
    <w:rsid w:val="0047391C"/>
    <w:rsid w:val="00473A54"/>
    <w:rsid w:val="004760C4"/>
    <w:rsid w:val="00476296"/>
    <w:rsid w:val="004765F8"/>
    <w:rsid w:val="004768B9"/>
    <w:rsid w:val="004810E8"/>
    <w:rsid w:val="00482FF9"/>
    <w:rsid w:val="00485BC1"/>
    <w:rsid w:val="004870C1"/>
    <w:rsid w:val="004922B1"/>
    <w:rsid w:val="00492D8F"/>
    <w:rsid w:val="004A09FA"/>
    <w:rsid w:val="004A25A2"/>
    <w:rsid w:val="004A4D82"/>
    <w:rsid w:val="004A6937"/>
    <w:rsid w:val="004A6D51"/>
    <w:rsid w:val="004B14F4"/>
    <w:rsid w:val="004B216F"/>
    <w:rsid w:val="004B264B"/>
    <w:rsid w:val="004B4319"/>
    <w:rsid w:val="004B56F6"/>
    <w:rsid w:val="004B5FA8"/>
    <w:rsid w:val="004C075B"/>
    <w:rsid w:val="004C1AE1"/>
    <w:rsid w:val="004D3E0A"/>
    <w:rsid w:val="004E1238"/>
    <w:rsid w:val="004E1DA2"/>
    <w:rsid w:val="004E29D1"/>
    <w:rsid w:val="004E3DCD"/>
    <w:rsid w:val="004E6326"/>
    <w:rsid w:val="004F1BF7"/>
    <w:rsid w:val="004F3E4C"/>
    <w:rsid w:val="004F4EAC"/>
    <w:rsid w:val="005043D7"/>
    <w:rsid w:val="00505718"/>
    <w:rsid w:val="005104FB"/>
    <w:rsid w:val="00514890"/>
    <w:rsid w:val="00515049"/>
    <w:rsid w:val="0051683F"/>
    <w:rsid w:val="00520BAF"/>
    <w:rsid w:val="005224CE"/>
    <w:rsid w:val="00522A70"/>
    <w:rsid w:val="00526559"/>
    <w:rsid w:val="00526A42"/>
    <w:rsid w:val="00531889"/>
    <w:rsid w:val="00534E1F"/>
    <w:rsid w:val="00537AC9"/>
    <w:rsid w:val="005412C7"/>
    <w:rsid w:val="005460A0"/>
    <w:rsid w:val="00547250"/>
    <w:rsid w:val="0055320D"/>
    <w:rsid w:val="005536DF"/>
    <w:rsid w:val="00553A66"/>
    <w:rsid w:val="00554950"/>
    <w:rsid w:val="005565A3"/>
    <w:rsid w:val="00560BE2"/>
    <w:rsid w:val="00563A30"/>
    <w:rsid w:val="00565AD2"/>
    <w:rsid w:val="005667BD"/>
    <w:rsid w:val="005677B8"/>
    <w:rsid w:val="0057113B"/>
    <w:rsid w:val="005765BA"/>
    <w:rsid w:val="005769F8"/>
    <w:rsid w:val="00576A7C"/>
    <w:rsid w:val="00580452"/>
    <w:rsid w:val="005814A6"/>
    <w:rsid w:val="005820F2"/>
    <w:rsid w:val="005920B3"/>
    <w:rsid w:val="0059723C"/>
    <w:rsid w:val="005A1DF0"/>
    <w:rsid w:val="005A51EF"/>
    <w:rsid w:val="005A5437"/>
    <w:rsid w:val="005A7D88"/>
    <w:rsid w:val="005B3393"/>
    <w:rsid w:val="005B67DF"/>
    <w:rsid w:val="005B776C"/>
    <w:rsid w:val="005C18ED"/>
    <w:rsid w:val="005C5F33"/>
    <w:rsid w:val="005C5F50"/>
    <w:rsid w:val="005C5F91"/>
    <w:rsid w:val="005C6ADC"/>
    <w:rsid w:val="005C6BF5"/>
    <w:rsid w:val="005D1707"/>
    <w:rsid w:val="005D299C"/>
    <w:rsid w:val="005D39CE"/>
    <w:rsid w:val="005D45CC"/>
    <w:rsid w:val="005E0987"/>
    <w:rsid w:val="005E222A"/>
    <w:rsid w:val="005E382D"/>
    <w:rsid w:val="005E3AA4"/>
    <w:rsid w:val="005E3B8F"/>
    <w:rsid w:val="005E4CB6"/>
    <w:rsid w:val="005E685D"/>
    <w:rsid w:val="005E6E52"/>
    <w:rsid w:val="005E7D97"/>
    <w:rsid w:val="005F412E"/>
    <w:rsid w:val="005F76AD"/>
    <w:rsid w:val="00602042"/>
    <w:rsid w:val="00604377"/>
    <w:rsid w:val="00611E68"/>
    <w:rsid w:val="0061553A"/>
    <w:rsid w:val="00625A46"/>
    <w:rsid w:val="00631DD1"/>
    <w:rsid w:val="006320B2"/>
    <w:rsid w:val="00634656"/>
    <w:rsid w:val="00635601"/>
    <w:rsid w:val="0064125C"/>
    <w:rsid w:val="00641517"/>
    <w:rsid w:val="006514A3"/>
    <w:rsid w:val="00651670"/>
    <w:rsid w:val="006548CD"/>
    <w:rsid w:val="006549CE"/>
    <w:rsid w:val="0065536F"/>
    <w:rsid w:val="00661C00"/>
    <w:rsid w:val="00662EBD"/>
    <w:rsid w:val="0066409C"/>
    <w:rsid w:val="00667257"/>
    <w:rsid w:val="006719A3"/>
    <w:rsid w:val="00671D3E"/>
    <w:rsid w:val="00672170"/>
    <w:rsid w:val="00675E31"/>
    <w:rsid w:val="00677AD6"/>
    <w:rsid w:val="00680B07"/>
    <w:rsid w:val="00681C9D"/>
    <w:rsid w:val="00681D8F"/>
    <w:rsid w:val="00687111"/>
    <w:rsid w:val="00691E1C"/>
    <w:rsid w:val="00691F5E"/>
    <w:rsid w:val="00692995"/>
    <w:rsid w:val="00697D31"/>
    <w:rsid w:val="006A1C04"/>
    <w:rsid w:val="006A324F"/>
    <w:rsid w:val="006A4DA8"/>
    <w:rsid w:val="006A589A"/>
    <w:rsid w:val="006A5D78"/>
    <w:rsid w:val="006A6223"/>
    <w:rsid w:val="006B4EF4"/>
    <w:rsid w:val="006C046E"/>
    <w:rsid w:val="006C0A0A"/>
    <w:rsid w:val="006C61AB"/>
    <w:rsid w:val="006C678F"/>
    <w:rsid w:val="006C6810"/>
    <w:rsid w:val="006D18C1"/>
    <w:rsid w:val="006D38C7"/>
    <w:rsid w:val="006D41B7"/>
    <w:rsid w:val="006D5F9C"/>
    <w:rsid w:val="006E0C32"/>
    <w:rsid w:val="006E1F36"/>
    <w:rsid w:val="006E399D"/>
    <w:rsid w:val="006E40D1"/>
    <w:rsid w:val="006E4784"/>
    <w:rsid w:val="006E6FC6"/>
    <w:rsid w:val="006F4501"/>
    <w:rsid w:val="00706BF0"/>
    <w:rsid w:val="007102DC"/>
    <w:rsid w:val="00713A97"/>
    <w:rsid w:val="007149A8"/>
    <w:rsid w:val="00717118"/>
    <w:rsid w:val="00721B6D"/>
    <w:rsid w:val="0072262D"/>
    <w:rsid w:val="00723D12"/>
    <w:rsid w:val="0072492C"/>
    <w:rsid w:val="00727FE5"/>
    <w:rsid w:val="00730488"/>
    <w:rsid w:val="007338F3"/>
    <w:rsid w:val="007346B0"/>
    <w:rsid w:val="00742D33"/>
    <w:rsid w:val="00743295"/>
    <w:rsid w:val="007438D3"/>
    <w:rsid w:val="00743E63"/>
    <w:rsid w:val="00750FBD"/>
    <w:rsid w:val="00751150"/>
    <w:rsid w:val="007512BC"/>
    <w:rsid w:val="00752742"/>
    <w:rsid w:val="00752B2A"/>
    <w:rsid w:val="00752D8B"/>
    <w:rsid w:val="0076106E"/>
    <w:rsid w:val="00761278"/>
    <w:rsid w:val="00762406"/>
    <w:rsid w:val="007626E4"/>
    <w:rsid w:val="00763868"/>
    <w:rsid w:val="007640CD"/>
    <w:rsid w:val="00766900"/>
    <w:rsid w:val="00766F5F"/>
    <w:rsid w:val="00770FE7"/>
    <w:rsid w:val="00772570"/>
    <w:rsid w:val="00774153"/>
    <w:rsid w:val="0077448F"/>
    <w:rsid w:val="00774B53"/>
    <w:rsid w:val="00774F54"/>
    <w:rsid w:val="00775BE1"/>
    <w:rsid w:val="00776E80"/>
    <w:rsid w:val="00782CFF"/>
    <w:rsid w:val="0078462B"/>
    <w:rsid w:val="00784A14"/>
    <w:rsid w:val="007853F1"/>
    <w:rsid w:val="00785C95"/>
    <w:rsid w:val="0079352D"/>
    <w:rsid w:val="00793911"/>
    <w:rsid w:val="00796863"/>
    <w:rsid w:val="007A0FB4"/>
    <w:rsid w:val="007A3C8F"/>
    <w:rsid w:val="007A60EE"/>
    <w:rsid w:val="007B0F27"/>
    <w:rsid w:val="007B2786"/>
    <w:rsid w:val="007B4451"/>
    <w:rsid w:val="007C04EE"/>
    <w:rsid w:val="007C248B"/>
    <w:rsid w:val="007C395F"/>
    <w:rsid w:val="007C3A3E"/>
    <w:rsid w:val="007C4DFA"/>
    <w:rsid w:val="007C526F"/>
    <w:rsid w:val="007C6739"/>
    <w:rsid w:val="007C7A1C"/>
    <w:rsid w:val="007D0175"/>
    <w:rsid w:val="007D0BC3"/>
    <w:rsid w:val="007D1567"/>
    <w:rsid w:val="007D5779"/>
    <w:rsid w:val="007D602F"/>
    <w:rsid w:val="007E0E08"/>
    <w:rsid w:val="007E1C05"/>
    <w:rsid w:val="007E36CD"/>
    <w:rsid w:val="007E3974"/>
    <w:rsid w:val="007E6405"/>
    <w:rsid w:val="007F5DA9"/>
    <w:rsid w:val="007F675A"/>
    <w:rsid w:val="007F68CD"/>
    <w:rsid w:val="007F73A9"/>
    <w:rsid w:val="008014D7"/>
    <w:rsid w:val="00801FF9"/>
    <w:rsid w:val="00802F12"/>
    <w:rsid w:val="00803783"/>
    <w:rsid w:val="00804376"/>
    <w:rsid w:val="0080785D"/>
    <w:rsid w:val="008133EE"/>
    <w:rsid w:val="008135ED"/>
    <w:rsid w:val="0081423B"/>
    <w:rsid w:val="00814674"/>
    <w:rsid w:val="008169F8"/>
    <w:rsid w:val="008213A3"/>
    <w:rsid w:val="00824360"/>
    <w:rsid w:val="008332F9"/>
    <w:rsid w:val="00841EF7"/>
    <w:rsid w:val="00846859"/>
    <w:rsid w:val="00850628"/>
    <w:rsid w:val="00850665"/>
    <w:rsid w:val="00851DCD"/>
    <w:rsid w:val="00851E6F"/>
    <w:rsid w:val="008524D2"/>
    <w:rsid w:val="00852ED6"/>
    <w:rsid w:val="008550F5"/>
    <w:rsid w:val="00862C23"/>
    <w:rsid w:val="00862F87"/>
    <w:rsid w:val="00863E25"/>
    <w:rsid w:val="00863ED4"/>
    <w:rsid w:val="00864587"/>
    <w:rsid w:val="008651EE"/>
    <w:rsid w:val="00865B87"/>
    <w:rsid w:val="00872C5F"/>
    <w:rsid w:val="00876B9D"/>
    <w:rsid w:val="008771F7"/>
    <w:rsid w:val="00880714"/>
    <w:rsid w:val="00880796"/>
    <w:rsid w:val="00882A67"/>
    <w:rsid w:val="00882C1F"/>
    <w:rsid w:val="00884533"/>
    <w:rsid w:val="00887102"/>
    <w:rsid w:val="008908B8"/>
    <w:rsid w:val="00890EF2"/>
    <w:rsid w:val="008919F9"/>
    <w:rsid w:val="008965B2"/>
    <w:rsid w:val="008A2851"/>
    <w:rsid w:val="008B1A6E"/>
    <w:rsid w:val="008B4EF1"/>
    <w:rsid w:val="008B6F53"/>
    <w:rsid w:val="008C06C0"/>
    <w:rsid w:val="008C116B"/>
    <w:rsid w:val="008C2DE5"/>
    <w:rsid w:val="008C32D2"/>
    <w:rsid w:val="008C3B20"/>
    <w:rsid w:val="008C3CF1"/>
    <w:rsid w:val="008C5281"/>
    <w:rsid w:val="008C5E90"/>
    <w:rsid w:val="008C63E6"/>
    <w:rsid w:val="008D0194"/>
    <w:rsid w:val="008D04A0"/>
    <w:rsid w:val="008D43EF"/>
    <w:rsid w:val="008D737C"/>
    <w:rsid w:val="008D7B67"/>
    <w:rsid w:val="008E115A"/>
    <w:rsid w:val="008E4BE5"/>
    <w:rsid w:val="008E64C0"/>
    <w:rsid w:val="008E712E"/>
    <w:rsid w:val="008F1CC1"/>
    <w:rsid w:val="008F309E"/>
    <w:rsid w:val="008F38B5"/>
    <w:rsid w:val="008F4A8C"/>
    <w:rsid w:val="008F4FE9"/>
    <w:rsid w:val="008F5AF9"/>
    <w:rsid w:val="008F7D2D"/>
    <w:rsid w:val="00900B12"/>
    <w:rsid w:val="0090195E"/>
    <w:rsid w:val="00901BB2"/>
    <w:rsid w:val="00902876"/>
    <w:rsid w:val="0090718C"/>
    <w:rsid w:val="00913095"/>
    <w:rsid w:val="00913A26"/>
    <w:rsid w:val="009153D2"/>
    <w:rsid w:val="009154EB"/>
    <w:rsid w:val="009159DD"/>
    <w:rsid w:val="00915E11"/>
    <w:rsid w:val="00924E39"/>
    <w:rsid w:val="00926E53"/>
    <w:rsid w:val="00930183"/>
    <w:rsid w:val="0093083F"/>
    <w:rsid w:val="00941252"/>
    <w:rsid w:val="00941CFF"/>
    <w:rsid w:val="0094461D"/>
    <w:rsid w:val="0094604D"/>
    <w:rsid w:val="009465EC"/>
    <w:rsid w:val="0095011C"/>
    <w:rsid w:val="00951509"/>
    <w:rsid w:val="0095380E"/>
    <w:rsid w:val="00954A1B"/>
    <w:rsid w:val="00955101"/>
    <w:rsid w:val="00955422"/>
    <w:rsid w:val="009554C9"/>
    <w:rsid w:val="009556BB"/>
    <w:rsid w:val="0095717A"/>
    <w:rsid w:val="00962825"/>
    <w:rsid w:val="00962EBE"/>
    <w:rsid w:val="00964D19"/>
    <w:rsid w:val="00965F33"/>
    <w:rsid w:val="00971989"/>
    <w:rsid w:val="00971ADC"/>
    <w:rsid w:val="009722BC"/>
    <w:rsid w:val="00981347"/>
    <w:rsid w:val="009831F7"/>
    <w:rsid w:val="00985671"/>
    <w:rsid w:val="00985E42"/>
    <w:rsid w:val="00986D80"/>
    <w:rsid w:val="00991B5A"/>
    <w:rsid w:val="0099243B"/>
    <w:rsid w:val="00994B8B"/>
    <w:rsid w:val="00996E6D"/>
    <w:rsid w:val="00997469"/>
    <w:rsid w:val="009A4784"/>
    <w:rsid w:val="009A4B9F"/>
    <w:rsid w:val="009A53AB"/>
    <w:rsid w:val="009A5CD4"/>
    <w:rsid w:val="009B2F18"/>
    <w:rsid w:val="009B70A6"/>
    <w:rsid w:val="009D0C6A"/>
    <w:rsid w:val="009D19D7"/>
    <w:rsid w:val="009D5A69"/>
    <w:rsid w:val="009E00C6"/>
    <w:rsid w:val="009E2E5E"/>
    <w:rsid w:val="009E3A96"/>
    <w:rsid w:val="009E4781"/>
    <w:rsid w:val="009E49C0"/>
    <w:rsid w:val="009F0269"/>
    <w:rsid w:val="009F1AD9"/>
    <w:rsid w:val="009F756C"/>
    <w:rsid w:val="009F7BD5"/>
    <w:rsid w:val="00A04128"/>
    <w:rsid w:val="00A05572"/>
    <w:rsid w:val="00A1103F"/>
    <w:rsid w:val="00A11050"/>
    <w:rsid w:val="00A12E73"/>
    <w:rsid w:val="00A13A24"/>
    <w:rsid w:val="00A145CA"/>
    <w:rsid w:val="00A15F37"/>
    <w:rsid w:val="00A176E7"/>
    <w:rsid w:val="00A20AE7"/>
    <w:rsid w:val="00A23F37"/>
    <w:rsid w:val="00A25458"/>
    <w:rsid w:val="00A26986"/>
    <w:rsid w:val="00A27C31"/>
    <w:rsid w:val="00A27F13"/>
    <w:rsid w:val="00A30D4D"/>
    <w:rsid w:val="00A31630"/>
    <w:rsid w:val="00A33602"/>
    <w:rsid w:val="00A377C3"/>
    <w:rsid w:val="00A377C7"/>
    <w:rsid w:val="00A40935"/>
    <w:rsid w:val="00A4605A"/>
    <w:rsid w:val="00A4738F"/>
    <w:rsid w:val="00A50DD9"/>
    <w:rsid w:val="00A553F4"/>
    <w:rsid w:val="00A62622"/>
    <w:rsid w:val="00A645AA"/>
    <w:rsid w:val="00A7045F"/>
    <w:rsid w:val="00A72650"/>
    <w:rsid w:val="00A73DBA"/>
    <w:rsid w:val="00A74D13"/>
    <w:rsid w:val="00A74EC3"/>
    <w:rsid w:val="00A75F0C"/>
    <w:rsid w:val="00A7675F"/>
    <w:rsid w:val="00A768AF"/>
    <w:rsid w:val="00A773F6"/>
    <w:rsid w:val="00A77929"/>
    <w:rsid w:val="00A81DD1"/>
    <w:rsid w:val="00A8748A"/>
    <w:rsid w:val="00A90163"/>
    <w:rsid w:val="00A91F0D"/>
    <w:rsid w:val="00A954A5"/>
    <w:rsid w:val="00A97FBE"/>
    <w:rsid w:val="00AA1519"/>
    <w:rsid w:val="00AA3F35"/>
    <w:rsid w:val="00AA7660"/>
    <w:rsid w:val="00AB0417"/>
    <w:rsid w:val="00AB2401"/>
    <w:rsid w:val="00AB4B4F"/>
    <w:rsid w:val="00AB7F1E"/>
    <w:rsid w:val="00AC092C"/>
    <w:rsid w:val="00AD1DC6"/>
    <w:rsid w:val="00AE1472"/>
    <w:rsid w:val="00AE1B06"/>
    <w:rsid w:val="00AE1EA8"/>
    <w:rsid w:val="00AE493F"/>
    <w:rsid w:val="00AE4B05"/>
    <w:rsid w:val="00AF0025"/>
    <w:rsid w:val="00AF2C82"/>
    <w:rsid w:val="00AF3780"/>
    <w:rsid w:val="00AF4AEE"/>
    <w:rsid w:val="00AF5CA9"/>
    <w:rsid w:val="00AF5E93"/>
    <w:rsid w:val="00AF65F5"/>
    <w:rsid w:val="00AF66E5"/>
    <w:rsid w:val="00B02A0F"/>
    <w:rsid w:val="00B02A32"/>
    <w:rsid w:val="00B13D2E"/>
    <w:rsid w:val="00B14D42"/>
    <w:rsid w:val="00B158A1"/>
    <w:rsid w:val="00B16407"/>
    <w:rsid w:val="00B164B5"/>
    <w:rsid w:val="00B17F39"/>
    <w:rsid w:val="00B249BE"/>
    <w:rsid w:val="00B25584"/>
    <w:rsid w:val="00B2560B"/>
    <w:rsid w:val="00B2667C"/>
    <w:rsid w:val="00B27EBE"/>
    <w:rsid w:val="00B306D0"/>
    <w:rsid w:val="00B3113E"/>
    <w:rsid w:val="00B31B81"/>
    <w:rsid w:val="00B34234"/>
    <w:rsid w:val="00B34BE3"/>
    <w:rsid w:val="00B37559"/>
    <w:rsid w:val="00B417E8"/>
    <w:rsid w:val="00B478F1"/>
    <w:rsid w:val="00B51373"/>
    <w:rsid w:val="00B52373"/>
    <w:rsid w:val="00B52753"/>
    <w:rsid w:val="00B57447"/>
    <w:rsid w:val="00B5759D"/>
    <w:rsid w:val="00B61A52"/>
    <w:rsid w:val="00B6244E"/>
    <w:rsid w:val="00B6748A"/>
    <w:rsid w:val="00B67CC8"/>
    <w:rsid w:val="00B700E2"/>
    <w:rsid w:val="00B70FA0"/>
    <w:rsid w:val="00B714AF"/>
    <w:rsid w:val="00B734E4"/>
    <w:rsid w:val="00B77261"/>
    <w:rsid w:val="00B772FF"/>
    <w:rsid w:val="00B77C4B"/>
    <w:rsid w:val="00B81D6C"/>
    <w:rsid w:val="00B8244A"/>
    <w:rsid w:val="00B82B76"/>
    <w:rsid w:val="00B84047"/>
    <w:rsid w:val="00B846F3"/>
    <w:rsid w:val="00B84FCA"/>
    <w:rsid w:val="00B858E5"/>
    <w:rsid w:val="00B9155E"/>
    <w:rsid w:val="00B91C19"/>
    <w:rsid w:val="00B91FF5"/>
    <w:rsid w:val="00B9343D"/>
    <w:rsid w:val="00B9705A"/>
    <w:rsid w:val="00BA347A"/>
    <w:rsid w:val="00BA39AC"/>
    <w:rsid w:val="00BA40B8"/>
    <w:rsid w:val="00BB14F2"/>
    <w:rsid w:val="00BB2F6F"/>
    <w:rsid w:val="00BB53F9"/>
    <w:rsid w:val="00BB5D13"/>
    <w:rsid w:val="00BB7BE7"/>
    <w:rsid w:val="00BC54BE"/>
    <w:rsid w:val="00BC5EF1"/>
    <w:rsid w:val="00BC7666"/>
    <w:rsid w:val="00BC7827"/>
    <w:rsid w:val="00BD139D"/>
    <w:rsid w:val="00BD4955"/>
    <w:rsid w:val="00BE028A"/>
    <w:rsid w:val="00BE0545"/>
    <w:rsid w:val="00BE31B0"/>
    <w:rsid w:val="00BE6E53"/>
    <w:rsid w:val="00BE7B89"/>
    <w:rsid w:val="00BF1A73"/>
    <w:rsid w:val="00BF2F59"/>
    <w:rsid w:val="00BF3388"/>
    <w:rsid w:val="00BF799B"/>
    <w:rsid w:val="00C01EB6"/>
    <w:rsid w:val="00C0207D"/>
    <w:rsid w:val="00C028C5"/>
    <w:rsid w:val="00C03DA5"/>
    <w:rsid w:val="00C050C2"/>
    <w:rsid w:val="00C05C45"/>
    <w:rsid w:val="00C063F4"/>
    <w:rsid w:val="00C104A5"/>
    <w:rsid w:val="00C10722"/>
    <w:rsid w:val="00C13541"/>
    <w:rsid w:val="00C14F04"/>
    <w:rsid w:val="00C156DA"/>
    <w:rsid w:val="00C209D9"/>
    <w:rsid w:val="00C328C5"/>
    <w:rsid w:val="00C32B2D"/>
    <w:rsid w:val="00C32CB8"/>
    <w:rsid w:val="00C358EA"/>
    <w:rsid w:val="00C35B3E"/>
    <w:rsid w:val="00C36893"/>
    <w:rsid w:val="00C40A31"/>
    <w:rsid w:val="00C44A1A"/>
    <w:rsid w:val="00C44CE1"/>
    <w:rsid w:val="00C461B1"/>
    <w:rsid w:val="00C502E3"/>
    <w:rsid w:val="00C56AD4"/>
    <w:rsid w:val="00C56D89"/>
    <w:rsid w:val="00C61D7E"/>
    <w:rsid w:val="00C6306A"/>
    <w:rsid w:val="00C6338E"/>
    <w:rsid w:val="00C65258"/>
    <w:rsid w:val="00C65276"/>
    <w:rsid w:val="00C654B9"/>
    <w:rsid w:val="00C6753C"/>
    <w:rsid w:val="00C72C7B"/>
    <w:rsid w:val="00C73078"/>
    <w:rsid w:val="00C75A75"/>
    <w:rsid w:val="00C76E12"/>
    <w:rsid w:val="00C81621"/>
    <w:rsid w:val="00C83877"/>
    <w:rsid w:val="00C91E41"/>
    <w:rsid w:val="00C9477E"/>
    <w:rsid w:val="00CA0B99"/>
    <w:rsid w:val="00CA2044"/>
    <w:rsid w:val="00CA5855"/>
    <w:rsid w:val="00CA6F98"/>
    <w:rsid w:val="00CA7C2B"/>
    <w:rsid w:val="00CB1A51"/>
    <w:rsid w:val="00CB23A1"/>
    <w:rsid w:val="00CB2CFE"/>
    <w:rsid w:val="00CB52E2"/>
    <w:rsid w:val="00CB66EF"/>
    <w:rsid w:val="00CC2767"/>
    <w:rsid w:val="00CC3991"/>
    <w:rsid w:val="00CC75CD"/>
    <w:rsid w:val="00CE16F4"/>
    <w:rsid w:val="00CE33BD"/>
    <w:rsid w:val="00CE34BA"/>
    <w:rsid w:val="00CE5F4B"/>
    <w:rsid w:val="00CE64B7"/>
    <w:rsid w:val="00CF2826"/>
    <w:rsid w:val="00CF4CDB"/>
    <w:rsid w:val="00D0163F"/>
    <w:rsid w:val="00D01DD9"/>
    <w:rsid w:val="00D10B76"/>
    <w:rsid w:val="00D128AD"/>
    <w:rsid w:val="00D12E05"/>
    <w:rsid w:val="00D13815"/>
    <w:rsid w:val="00D13D79"/>
    <w:rsid w:val="00D1655F"/>
    <w:rsid w:val="00D2063C"/>
    <w:rsid w:val="00D274FC"/>
    <w:rsid w:val="00D33302"/>
    <w:rsid w:val="00D3352F"/>
    <w:rsid w:val="00D33E46"/>
    <w:rsid w:val="00D34AB3"/>
    <w:rsid w:val="00D34C17"/>
    <w:rsid w:val="00D34CA3"/>
    <w:rsid w:val="00D35B1F"/>
    <w:rsid w:val="00D37CFD"/>
    <w:rsid w:val="00D4112A"/>
    <w:rsid w:val="00D42766"/>
    <w:rsid w:val="00D448B6"/>
    <w:rsid w:val="00D45944"/>
    <w:rsid w:val="00D4739A"/>
    <w:rsid w:val="00D50F24"/>
    <w:rsid w:val="00D51777"/>
    <w:rsid w:val="00D52303"/>
    <w:rsid w:val="00D568E1"/>
    <w:rsid w:val="00D70368"/>
    <w:rsid w:val="00D733F3"/>
    <w:rsid w:val="00D7390D"/>
    <w:rsid w:val="00D76D7D"/>
    <w:rsid w:val="00D775C3"/>
    <w:rsid w:val="00D8082D"/>
    <w:rsid w:val="00D809A1"/>
    <w:rsid w:val="00D8369B"/>
    <w:rsid w:val="00D8753D"/>
    <w:rsid w:val="00D91107"/>
    <w:rsid w:val="00D91479"/>
    <w:rsid w:val="00D92CA2"/>
    <w:rsid w:val="00D943DA"/>
    <w:rsid w:val="00D94D6C"/>
    <w:rsid w:val="00D94E81"/>
    <w:rsid w:val="00D97160"/>
    <w:rsid w:val="00DA24B6"/>
    <w:rsid w:val="00DA3791"/>
    <w:rsid w:val="00DA6440"/>
    <w:rsid w:val="00DB047C"/>
    <w:rsid w:val="00DB0915"/>
    <w:rsid w:val="00DB271B"/>
    <w:rsid w:val="00DB4656"/>
    <w:rsid w:val="00DB47E9"/>
    <w:rsid w:val="00DB4A48"/>
    <w:rsid w:val="00DB6589"/>
    <w:rsid w:val="00DC05B7"/>
    <w:rsid w:val="00DC282A"/>
    <w:rsid w:val="00DC2C93"/>
    <w:rsid w:val="00DC304E"/>
    <w:rsid w:val="00DC7B0E"/>
    <w:rsid w:val="00DD1461"/>
    <w:rsid w:val="00DD2F83"/>
    <w:rsid w:val="00DD3BC6"/>
    <w:rsid w:val="00DD47E4"/>
    <w:rsid w:val="00DD688F"/>
    <w:rsid w:val="00DE2707"/>
    <w:rsid w:val="00DE270E"/>
    <w:rsid w:val="00DE3E70"/>
    <w:rsid w:val="00DE5CDD"/>
    <w:rsid w:val="00DF2D7D"/>
    <w:rsid w:val="00E015EC"/>
    <w:rsid w:val="00E01E00"/>
    <w:rsid w:val="00E028EE"/>
    <w:rsid w:val="00E10621"/>
    <w:rsid w:val="00E10AC2"/>
    <w:rsid w:val="00E15C30"/>
    <w:rsid w:val="00E2042E"/>
    <w:rsid w:val="00E2452A"/>
    <w:rsid w:val="00E248C4"/>
    <w:rsid w:val="00E24AF4"/>
    <w:rsid w:val="00E32AF2"/>
    <w:rsid w:val="00E34DE6"/>
    <w:rsid w:val="00E36325"/>
    <w:rsid w:val="00E42B15"/>
    <w:rsid w:val="00E465F1"/>
    <w:rsid w:val="00E5014B"/>
    <w:rsid w:val="00E54A13"/>
    <w:rsid w:val="00E55C7C"/>
    <w:rsid w:val="00E55E2D"/>
    <w:rsid w:val="00E56803"/>
    <w:rsid w:val="00E60827"/>
    <w:rsid w:val="00E6368A"/>
    <w:rsid w:val="00E64114"/>
    <w:rsid w:val="00E64590"/>
    <w:rsid w:val="00E70B12"/>
    <w:rsid w:val="00E71DC8"/>
    <w:rsid w:val="00E732B5"/>
    <w:rsid w:val="00E73852"/>
    <w:rsid w:val="00E745A7"/>
    <w:rsid w:val="00E74AB4"/>
    <w:rsid w:val="00E76C51"/>
    <w:rsid w:val="00E818D3"/>
    <w:rsid w:val="00E84BBE"/>
    <w:rsid w:val="00E85B3D"/>
    <w:rsid w:val="00E860CB"/>
    <w:rsid w:val="00E86157"/>
    <w:rsid w:val="00E927C7"/>
    <w:rsid w:val="00E96C40"/>
    <w:rsid w:val="00EA0D2F"/>
    <w:rsid w:val="00EA1740"/>
    <w:rsid w:val="00EA3CCB"/>
    <w:rsid w:val="00EA46E0"/>
    <w:rsid w:val="00EA6292"/>
    <w:rsid w:val="00EA67B4"/>
    <w:rsid w:val="00EB059F"/>
    <w:rsid w:val="00EB1638"/>
    <w:rsid w:val="00EB3977"/>
    <w:rsid w:val="00EB65B6"/>
    <w:rsid w:val="00EB7490"/>
    <w:rsid w:val="00ED2884"/>
    <w:rsid w:val="00ED3695"/>
    <w:rsid w:val="00ED3BFA"/>
    <w:rsid w:val="00ED59E8"/>
    <w:rsid w:val="00ED6F18"/>
    <w:rsid w:val="00EE19C6"/>
    <w:rsid w:val="00EE28B8"/>
    <w:rsid w:val="00EE3337"/>
    <w:rsid w:val="00EE3B9B"/>
    <w:rsid w:val="00EE6D30"/>
    <w:rsid w:val="00EF1A3D"/>
    <w:rsid w:val="00EF30E6"/>
    <w:rsid w:val="00EF3B64"/>
    <w:rsid w:val="00EF3EA5"/>
    <w:rsid w:val="00EF4478"/>
    <w:rsid w:val="00EF70EE"/>
    <w:rsid w:val="00EF7A5A"/>
    <w:rsid w:val="00F132C1"/>
    <w:rsid w:val="00F14173"/>
    <w:rsid w:val="00F1562E"/>
    <w:rsid w:val="00F15B4C"/>
    <w:rsid w:val="00F21126"/>
    <w:rsid w:val="00F2187E"/>
    <w:rsid w:val="00F263F4"/>
    <w:rsid w:val="00F2698A"/>
    <w:rsid w:val="00F319D5"/>
    <w:rsid w:val="00F37280"/>
    <w:rsid w:val="00F4246F"/>
    <w:rsid w:val="00F4499B"/>
    <w:rsid w:val="00F47025"/>
    <w:rsid w:val="00F5081E"/>
    <w:rsid w:val="00F50A1F"/>
    <w:rsid w:val="00F51D15"/>
    <w:rsid w:val="00F51F59"/>
    <w:rsid w:val="00F5282C"/>
    <w:rsid w:val="00F550A5"/>
    <w:rsid w:val="00F5611A"/>
    <w:rsid w:val="00F60653"/>
    <w:rsid w:val="00F630FE"/>
    <w:rsid w:val="00F63B88"/>
    <w:rsid w:val="00F67046"/>
    <w:rsid w:val="00F71D3B"/>
    <w:rsid w:val="00F72274"/>
    <w:rsid w:val="00F76683"/>
    <w:rsid w:val="00F80950"/>
    <w:rsid w:val="00F80FE3"/>
    <w:rsid w:val="00F836C6"/>
    <w:rsid w:val="00F910BB"/>
    <w:rsid w:val="00F9183E"/>
    <w:rsid w:val="00F954B0"/>
    <w:rsid w:val="00F955ED"/>
    <w:rsid w:val="00F96279"/>
    <w:rsid w:val="00FA0023"/>
    <w:rsid w:val="00FA010D"/>
    <w:rsid w:val="00FA0649"/>
    <w:rsid w:val="00FA24A7"/>
    <w:rsid w:val="00FA2D77"/>
    <w:rsid w:val="00FA4E2A"/>
    <w:rsid w:val="00FB28DD"/>
    <w:rsid w:val="00FB2F0E"/>
    <w:rsid w:val="00FB3708"/>
    <w:rsid w:val="00FB380C"/>
    <w:rsid w:val="00FB52AE"/>
    <w:rsid w:val="00FB552E"/>
    <w:rsid w:val="00FB6B7F"/>
    <w:rsid w:val="00FC0CF4"/>
    <w:rsid w:val="00FC2641"/>
    <w:rsid w:val="00FC4BE9"/>
    <w:rsid w:val="00FC5CE8"/>
    <w:rsid w:val="00FC5FE7"/>
    <w:rsid w:val="00FC744B"/>
    <w:rsid w:val="00FD0470"/>
    <w:rsid w:val="00FD14E0"/>
    <w:rsid w:val="00FD2DCD"/>
    <w:rsid w:val="00FD5453"/>
    <w:rsid w:val="00FE01A2"/>
    <w:rsid w:val="00FE108A"/>
    <w:rsid w:val="00FE1676"/>
    <w:rsid w:val="00FE1C04"/>
    <w:rsid w:val="00FE1CFE"/>
    <w:rsid w:val="00FE204A"/>
    <w:rsid w:val="00FE6B6A"/>
    <w:rsid w:val="00FE7CD6"/>
    <w:rsid w:val="00FF13F0"/>
    <w:rsid w:val="00FF140C"/>
    <w:rsid w:val="00FF20D3"/>
    <w:rsid w:val="00FF40A6"/>
    <w:rsid w:val="00FF4DE6"/>
    <w:rsid w:val="00FF5063"/>
    <w:rsid w:val="00FF72C4"/>
    <w:rsid w:val="01BDCF58"/>
    <w:rsid w:val="02573013"/>
    <w:rsid w:val="02962CBB"/>
    <w:rsid w:val="02B8E6E3"/>
    <w:rsid w:val="04912B72"/>
    <w:rsid w:val="05CCCF3A"/>
    <w:rsid w:val="062C60A5"/>
    <w:rsid w:val="0638F8CB"/>
    <w:rsid w:val="06DD5BD8"/>
    <w:rsid w:val="0872D3B6"/>
    <w:rsid w:val="087D616C"/>
    <w:rsid w:val="093F9231"/>
    <w:rsid w:val="0A31A49B"/>
    <w:rsid w:val="0AC1AD98"/>
    <w:rsid w:val="0AD02B99"/>
    <w:rsid w:val="0AE2B818"/>
    <w:rsid w:val="0B365BAE"/>
    <w:rsid w:val="0CEF6F48"/>
    <w:rsid w:val="0F737164"/>
    <w:rsid w:val="0F7D4040"/>
    <w:rsid w:val="10A6C7F3"/>
    <w:rsid w:val="10D4A976"/>
    <w:rsid w:val="1106512D"/>
    <w:rsid w:val="116FE8DC"/>
    <w:rsid w:val="119B6283"/>
    <w:rsid w:val="120FADF4"/>
    <w:rsid w:val="13D95A4D"/>
    <w:rsid w:val="149BFD3A"/>
    <w:rsid w:val="1505CF28"/>
    <w:rsid w:val="15687B69"/>
    <w:rsid w:val="15E4C303"/>
    <w:rsid w:val="176609F9"/>
    <w:rsid w:val="18323140"/>
    <w:rsid w:val="18439708"/>
    <w:rsid w:val="19415E8E"/>
    <w:rsid w:val="19DAA5E5"/>
    <w:rsid w:val="1A24B686"/>
    <w:rsid w:val="1A9974F8"/>
    <w:rsid w:val="1BA69BFD"/>
    <w:rsid w:val="1BB383C2"/>
    <w:rsid w:val="1C079CC5"/>
    <w:rsid w:val="1C0D2B62"/>
    <w:rsid w:val="1C0E2F70"/>
    <w:rsid w:val="1C5E9440"/>
    <w:rsid w:val="1D253682"/>
    <w:rsid w:val="1E14CFB1"/>
    <w:rsid w:val="1E8E5B4D"/>
    <w:rsid w:val="1E9EBE4E"/>
    <w:rsid w:val="1ECBB386"/>
    <w:rsid w:val="20B71CF9"/>
    <w:rsid w:val="21AB01EE"/>
    <w:rsid w:val="21E78A8E"/>
    <w:rsid w:val="2297C948"/>
    <w:rsid w:val="22AD627A"/>
    <w:rsid w:val="22C2E76B"/>
    <w:rsid w:val="2303E3B5"/>
    <w:rsid w:val="236C0434"/>
    <w:rsid w:val="2404547C"/>
    <w:rsid w:val="246597DC"/>
    <w:rsid w:val="24BF6C23"/>
    <w:rsid w:val="25678C3B"/>
    <w:rsid w:val="2685EE66"/>
    <w:rsid w:val="268B7291"/>
    <w:rsid w:val="27C49B9C"/>
    <w:rsid w:val="28AAED3B"/>
    <w:rsid w:val="2A4B454B"/>
    <w:rsid w:val="2AEAD6FE"/>
    <w:rsid w:val="2BB7E71F"/>
    <w:rsid w:val="2BD0D07F"/>
    <w:rsid w:val="2C3B5B6E"/>
    <w:rsid w:val="2C4DC57D"/>
    <w:rsid w:val="2F36FB05"/>
    <w:rsid w:val="2FC044E8"/>
    <w:rsid w:val="2FE8BF79"/>
    <w:rsid w:val="301AB33C"/>
    <w:rsid w:val="30AC2669"/>
    <w:rsid w:val="3130347C"/>
    <w:rsid w:val="318A36FF"/>
    <w:rsid w:val="32322C04"/>
    <w:rsid w:val="3235A964"/>
    <w:rsid w:val="32424E16"/>
    <w:rsid w:val="329DE8AA"/>
    <w:rsid w:val="32ED29C7"/>
    <w:rsid w:val="338505ED"/>
    <w:rsid w:val="33DAC347"/>
    <w:rsid w:val="33FDD83D"/>
    <w:rsid w:val="34582A34"/>
    <w:rsid w:val="348636D8"/>
    <w:rsid w:val="35D87574"/>
    <w:rsid w:val="364E6734"/>
    <w:rsid w:val="370EDEA6"/>
    <w:rsid w:val="371B82D6"/>
    <w:rsid w:val="374C6297"/>
    <w:rsid w:val="378B01E5"/>
    <w:rsid w:val="37A1788A"/>
    <w:rsid w:val="3852565F"/>
    <w:rsid w:val="394EAEF7"/>
    <w:rsid w:val="39E4B49D"/>
    <w:rsid w:val="3A2187D1"/>
    <w:rsid w:val="3CECFD5C"/>
    <w:rsid w:val="3CF9D099"/>
    <w:rsid w:val="3D1F47E6"/>
    <w:rsid w:val="3D425088"/>
    <w:rsid w:val="3DDBE8BE"/>
    <w:rsid w:val="3E319D6F"/>
    <w:rsid w:val="3E4759F5"/>
    <w:rsid w:val="3E8023B6"/>
    <w:rsid w:val="3E9314CA"/>
    <w:rsid w:val="3F632828"/>
    <w:rsid w:val="3F675E71"/>
    <w:rsid w:val="3F70DA83"/>
    <w:rsid w:val="3F840B05"/>
    <w:rsid w:val="3FE9D838"/>
    <w:rsid w:val="4030801C"/>
    <w:rsid w:val="40704E3B"/>
    <w:rsid w:val="40C6D6F0"/>
    <w:rsid w:val="40E36196"/>
    <w:rsid w:val="4233B05B"/>
    <w:rsid w:val="426783E2"/>
    <w:rsid w:val="4292D4F8"/>
    <w:rsid w:val="435C947A"/>
    <w:rsid w:val="438CA0CA"/>
    <w:rsid w:val="45DB2D18"/>
    <w:rsid w:val="476CD4C0"/>
    <w:rsid w:val="47BD321A"/>
    <w:rsid w:val="485AF9CB"/>
    <w:rsid w:val="485FDD09"/>
    <w:rsid w:val="486BBBF6"/>
    <w:rsid w:val="48C4133E"/>
    <w:rsid w:val="4A693B0C"/>
    <w:rsid w:val="4B4F0A22"/>
    <w:rsid w:val="4B75850B"/>
    <w:rsid w:val="4B9EC3A4"/>
    <w:rsid w:val="4C6D30DC"/>
    <w:rsid w:val="4E9DD2F9"/>
    <w:rsid w:val="4ECB7E55"/>
    <w:rsid w:val="4F6A018B"/>
    <w:rsid w:val="4F6C8741"/>
    <w:rsid w:val="4F6C88FB"/>
    <w:rsid w:val="511606A4"/>
    <w:rsid w:val="5170E381"/>
    <w:rsid w:val="521A5365"/>
    <w:rsid w:val="5231579E"/>
    <w:rsid w:val="52F6B00B"/>
    <w:rsid w:val="53C8CC21"/>
    <w:rsid w:val="54BD2E88"/>
    <w:rsid w:val="54F7221E"/>
    <w:rsid w:val="56510883"/>
    <w:rsid w:val="57DF9369"/>
    <w:rsid w:val="584CD0F2"/>
    <w:rsid w:val="587C6002"/>
    <w:rsid w:val="5890518F"/>
    <w:rsid w:val="59154AED"/>
    <w:rsid w:val="5992A0E2"/>
    <w:rsid w:val="5A6DCFF0"/>
    <w:rsid w:val="5B28AAEC"/>
    <w:rsid w:val="5BEE1013"/>
    <w:rsid w:val="5CB7ECFA"/>
    <w:rsid w:val="5CEA0A2B"/>
    <w:rsid w:val="5E372AC7"/>
    <w:rsid w:val="5E8288A9"/>
    <w:rsid w:val="5F7FBC79"/>
    <w:rsid w:val="60273670"/>
    <w:rsid w:val="6029E074"/>
    <w:rsid w:val="6118DFB9"/>
    <w:rsid w:val="61657DCD"/>
    <w:rsid w:val="61C651EC"/>
    <w:rsid w:val="62C38B67"/>
    <w:rsid w:val="62EEE249"/>
    <w:rsid w:val="62F52EB5"/>
    <w:rsid w:val="63314DBE"/>
    <w:rsid w:val="6345FAFE"/>
    <w:rsid w:val="63C38A83"/>
    <w:rsid w:val="6541BAAD"/>
    <w:rsid w:val="664BE2AD"/>
    <w:rsid w:val="679E62B7"/>
    <w:rsid w:val="67A56920"/>
    <w:rsid w:val="67C555D8"/>
    <w:rsid w:val="6817682C"/>
    <w:rsid w:val="698C3677"/>
    <w:rsid w:val="69907286"/>
    <w:rsid w:val="6A12393B"/>
    <w:rsid w:val="6DB5C4FF"/>
    <w:rsid w:val="6F6E5F44"/>
    <w:rsid w:val="6FA66853"/>
    <w:rsid w:val="6FB93B78"/>
    <w:rsid w:val="6FE092A7"/>
    <w:rsid w:val="6FE851BE"/>
    <w:rsid w:val="70116D48"/>
    <w:rsid w:val="70B86DC3"/>
    <w:rsid w:val="71B4664A"/>
    <w:rsid w:val="71F47DD8"/>
    <w:rsid w:val="73119B97"/>
    <w:rsid w:val="73B5B592"/>
    <w:rsid w:val="7490FA37"/>
    <w:rsid w:val="755CF5C8"/>
    <w:rsid w:val="7685B72C"/>
    <w:rsid w:val="76D10C95"/>
    <w:rsid w:val="771DDE33"/>
    <w:rsid w:val="77497E2F"/>
    <w:rsid w:val="77A255FE"/>
    <w:rsid w:val="78891F2B"/>
    <w:rsid w:val="78B81333"/>
    <w:rsid w:val="78FAF61C"/>
    <w:rsid w:val="79045F68"/>
    <w:rsid w:val="79054637"/>
    <w:rsid w:val="79711505"/>
    <w:rsid w:val="79AA53FB"/>
    <w:rsid w:val="7AE19533"/>
    <w:rsid w:val="7B721D25"/>
    <w:rsid w:val="7BC5478D"/>
    <w:rsid w:val="7C31E526"/>
    <w:rsid w:val="7DC16C2C"/>
    <w:rsid w:val="7E248C01"/>
    <w:rsid w:val="7EF81BEC"/>
    <w:rsid w:val="7F45A552"/>
    <w:rsid w:val="7F4636D1"/>
    <w:rsid w:val="7FD1691B"/>
    <w:rsid w:val="7FD9D75B"/>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7834DB71-0984-4AA4-B276-EA51B18FE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401"/>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customStyle="1" w:styleId="UnresolvedMention1">
    <w:name w:val="Unresolved Mention1"/>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paragraph" w:customStyle="1" w:styleId="paragraph">
    <w:name w:val="paragraph"/>
    <w:basedOn w:val="Normal"/>
    <w:rsid w:val="00464879"/>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464879"/>
  </w:style>
  <w:style w:type="character" w:customStyle="1" w:styleId="eop">
    <w:name w:val="eop"/>
    <w:basedOn w:val="DefaultParagraphFont"/>
    <w:rsid w:val="00464879"/>
  </w:style>
  <w:style w:type="paragraph" w:styleId="Caption">
    <w:name w:val="caption"/>
    <w:basedOn w:val="Normal"/>
    <w:next w:val="Normal"/>
    <w:uiPriority w:val="35"/>
    <w:unhideWhenUsed/>
    <w:qFormat/>
    <w:rsid w:val="00464879"/>
    <w:pPr>
      <w:spacing w:after="200" w:line="240" w:lineRule="auto"/>
    </w:pPr>
    <w:rPr>
      <w:i/>
      <w:iCs/>
      <w:color w:val="44546A" w:themeColor="text2"/>
      <w:sz w:val="18"/>
      <w:szCs w:val="18"/>
    </w:rPr>
  </w:style>
  <w:style w:type="paragraph" w:customStyle="1" w:styleId="Figures">
    <w:name w:val="Figures"/>
    <w:basedOn w:val="Normal"/>
    <w:link w:val="FiguresChar"/>
    <w:qFormat/>
    <w:rsid w:val="00464879"/>
    <w:rPr>
      <w:noProof/>
    </w:rPr>
  </w:style>
  <w:style w:type="character" w:customStyle="1" w:styleId="FiguresChar">
    <w:name w:val="Figures Char"/>
    <w:basedOn w:val="DefaultParagraphFont"/>
    <w:link w:val="Figures"/>
    <w:rsid w:val="00464879"/>
    <w:rPr>
      <w:rFonts w:ascii="Arial" w:hAnsi="Arial"/>
      <w:noProof/>
    </w:rPr>
  </w:style>
  <w:style w:type="table" w:customStyle="1" w:styleId="TableGrid2">
    <w:name w:val="Table Grid2"/>
    <w:basedOn w:val="TableNormal"/>
    <w:next w:val="TableGrid"/>
    <w:uiPriority w:val="39"/>
    <w:rsid w:val="00D01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D3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A4D82"/>
  </w:style>
  <w:style w:type="paragraph" w:styleId="TableofFigures">
    <w:name w:val="table of figures"/>
    <w:basedOn w:val="Normal"/>
    <w:next w:val="Normal"/>
    <w:uiPriority w:val="99"/>
    <w:unhideWhenUsed/>
    <w:rsid w:val="004A4D82"/>
    <w:pPr>
      <w:spacing w:after="0"/>
    </w:pPr>
  </w:style>
  <w:style w:type="character" w:styleId="FollowedHyperlink">
    <w:name w:val="FollowedHyperlink"/>
    <w:basedOn w:val="DefaultParagraphFont"/>
    <w:uiPriority w:val="99"/>
    <w:semiHidden/>
    <w:unhideWhenUsed/>
    <w:rsid w:val="004A4D82"/>
    <w:rPr>
      <w:color w:val="954F72" w:themeColor="followedHyperlink"/>
      <w:u w:val="single"/>
    </w:rPr>
  </w:style>
  <w:style w:type="character" w:customStyle="1" w:styleId="ui-provider">
    <w:name w:val="ui-provider"/>
    <w:basedOn w:val="DefaultParagraphFont"/>
    <w:rsid w:val="00850628"/>
  </w:style>
  <w:style w:type="character" w:styleId="CommentReference">
    <w:name w:val="annotation reference"/>
    <w:basedOn w:val="DefaultParagraphFont"/>
    <w:uiPriority w:val="99"/>
    <w:semiHidden/>
    <w:unhideWhenUsed/>
    <w:rsid w:val="0066409C"/>
    <w:rPr>
      <w:sz w:val="16"/>
      <w:szCs w:val="16"/>
    </w:rPr>
  </w:style>
  <w:style w:type="paragraph" w:styleId="CommentText">
    <w:name w:val="annotation text"/>
    <w:basedOn w:val="Normal"/>
    <w:link w:val="CommentTextChar"/>
    <w:uiPriority w:val="99"/>
    <w:unhideWhenUsed/>
    <w:rsid w:val="0066409C"/>
    <w:pPr>
      <w:spacing w:line="240" w:lineRule="auto"/>
    </w:pPr>
    <w:rPr>
      <w:sz w:val="20"/>
      <w:szCs w:val="20"/>
    </w:rPr>
  </w:style>
  <w:style w:type="character" w:customStyle="1" w:styleId="CommentTextChar">
    <w:name w:val="Comment Text Char"/>
    <w:basedOn w:val="DefaultParagraphFont"/>
    <w:link w:val="CommentText"/>
    <w:uiPriority w:val="99"/>
    <w:rsid w:val="0066409C"/>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6409C"/>
    <w:rPr>
      <w:b/>
      <w:bCs/>
    </w:rPr>
  </w:style>
  <w:style w:type="character" w:customStyle="1" w:styleId="CommentSubjectChar">
    <w:name w:val="Comment Subject Char"/>
    <w:basedOn w:val="CommentTextChar"/>
    <w:link w:val="CommentSubject"/>
    <w:uiPriority w:val="99"/>
    <w:semiHidden/>
    <w:rsid w:val="0066409C"/>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320042479">
      <w:bodyDiv w:val="1"/>
      <w:marLeft w:val="0"/>
      <w:marRight w:val="0"/>
      <w:marTop w:val="0"/>
      <w:marBottom w:val="0"/>
      <w:divBdr>
        <w:top w:val="none" w:sz="0" w:space="0" w:color="auto"/>
        <w:left w:val="none" w:sz="0" w:space="0" w:color="auto"/>
        <w:bottom w:val="none" w:sz="0" w:space="0" w:color="auto"/>
        <w:right w:val="none" w:sz="0" w:space="0" w:color="auto"/>
      </w:divBdr>
    </w:div>
    <w:div w:id="1144813767">
      <w:bodyDiv w:val="1"/>
      <w:marLeft w:val="0"/>
      <w:marRight w:val="0"/>
      <w:marTop w:val="0"/>
      <w:marBottom w:val="0"/>
      <w:divBdr>
        <w:top w:val="none" w:sz="0" w:space="0" w:color="auto"/>
        <w:left w:val="none" w:sz="0" w:space="0" w:color="auto"/>
        <w:bottom w:val="none" w:sz="0" w:space="0" w:color="auto"/>
        <w:right w:val="none" w:sz="0" w:space="0" w:color="auto"/>
      </w:divBdr>
      <w:divsChild>
        <w:div w:id="193428761">
          <w:marLeft w:val="0"/>
          <w:marRight w:val="0"/>
          <w:marTop w:val="0"/>
          <w:marBottom w:val="0"/>
          <w:divBdr>
            <w:top w:val="none" w:sz="0" w:space="0" w:color="auto"/>
            <w:left w:val="none" w:sz="0" w:space="0" w:color="auto"/>
            <w:bottom w:val="none" w:sz="0" w:space="0" w:color="auto"/>
            <w:right w:val="none" w:sz="0" w:space="0" w:color="auto"/>
          </w:divBdr>
        </w:div>
      </w:divsChild>
    </w:div>
    <w:div w:id="1421633239">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757748668">
      <w:bodyDiv w:val="1"/>
      <w:marLeft w:val="0"/>
      <w:marRight w:val="0"/>
      <w:marTop w:val="0"/>
      <w:marBottom w:val="0"/>
      <w:divBdr>
        <w:top w:val="none" w:sz="0" w:space="0" w:color="auto"/>
        <w:left w:val="none" w:sz="0" w:space="0" w:color="auto"/>
        <w:bottom w:val="none" w:sz="0" w:space="0" w:color="auto"/>
        <w:right w:val="none" w:sz="0" w:space="0" w:color="auto"/>
      </w:divBdr>
      <w:divsChild>
        <w:div w:id="1607998906">
          <w:marLeft w:val="0"/>
          <w:marRight w:val="0"/>
          <w:marTop w:val="0"/>
          <w:marBottom w:val="0"/>
          <w:divBdr>
            <w:top w:val="none" w:sz="0" w:space="0" w:color="auto"/>
            <w:left w:val="none" w:sz="0" w:space="0" w:color="auto"/>
            <w:bottom w:val="none" w:sz="0" w:space="0" w:color="auto"/>
            <w:right w:val="none" w:sz="0" w:space="0" w:color="auto"/>
          </w:divBdr>
        </w:div>
      </w:divsChild>
    </w:div>
    <w:div w:id="1771470775">
      <w:bodyDiv w:val="1"/>
      <w:marLeft w:val="0"/>
      <w:marRight w:val="0"/>
      <w:marTop w:val="0"/>
      <w:marBottom w:val="0"/>
      <w:divBdr>
        <w:top w:val="none" w:sz="0" w:space="0" w:color="auto"/>
        <w:left w:val="none" w:sz="0" w:space="0" w:color="auto"/>
        <w:bottom w:val="none" w:sz="0" w:space="0" w:color="auto"/>
        <w:right w:val="none" w:sz="0" w:space="0" w:color="auto"/>
      </w:divBdr>
      <w:divsChild>
        <w:div w:id="1894271851">
          <w:marLeft w:val="0"/>
          <w:marRight w:val="0"/>
          <w:marTop w:val="0"/>
          <w:marBottom w:val="0"/>
          <w:divBdr>
            <w:top w:val="none" w:sz="0" w:space="0" w:color="auto"/>
            <w:left w:val="none" w:sz="0" w:space="0" w:color="auto"/>
            <w:bottom w:val="none" w:sz="0" w:space="0" w:color="auto"/>
            <w:right w:val="none" w:sz="0" w:space="0" w:color="auto"/>
          </w:divBdr>
        </w:div>
      </w:divsChild>
    </w:div>
    <w:div w:id="1813062783">
      <w:bodyDiv w:val="1"/>
      <w:marLeft w:val="0"/>
      <w:marRight w:val="0"/>
      <w:marTop w:val="0"/>
      <w:marBottom w:val="0"/>
      <w:divBdr>
        <w:top w:val="none" w:sz="0" w:space="0" w:color="auto"/>
        <w:left w:val="none" w:sz="0" w:space="0" w:color="auto"/>
        <w:bottom w:val="none" w:sz="0" w:space="0" w:color="auto"/>
        <w:right w:val="none" w:sz="0" w:space="0" w:color="auto"/>
      </w:divBdr>
      <w:divsChild>
        <w:div w:id="78412113">
          <w:marLeft w:val="0"/>
          <w:marRight w:val="0"/>
          <w:marTop w:val="0"/>
          <w:marBottom w:val="0"/>
          <w:divBdr>
            <w:top w:val="none" w:sz="0" w:space="0" w:color="auto"/>
            <w:left w:val="none" w:sz="0" w:space="0" w:color="auto"/>
            <w:bottom w:val="none" w:sz="0" w:space="0" w:color="auto"/>
            <w:right w:val="none" w:sz="0" w:space="0" w:color="auto"/>
          </w:divBdr>
        </w:div>
        <w:div w:id="81799518">
          <w:marLeft w:val="0"/>
          <w:marRight w:val="0"/>
          <w:marTop w:val="0"/>
          <w:marBottom w:val="0"/>
          <w:divBdr>
            <w:top w:val="none" w:sz="0" w:space="0" w:color="auto"/>
            <w:left w:val="none" w:sz="0" w:space="0" w:color="auto"/>
            <w:bottom w:val="none" w:sz="0" w:space="0" w:color="auto"/>
            <w:right w:val="none" w:sz="0" w:space="0" w:color="auto"/>
          </w:divBdr>
        </w:div>
        <w:div w:id="148905811">
          <w:marLeft w:val="0"/>
          <w:marRight w:val="0"/>
          <w:marTop w:val="0"/>
          <w:marBottom w:val="0"/>
          <w:divBdr>
            <w:top w:val="none" w:sz="0" w:space="0" w:color="auto"/>
            <w:left w:val="none" w:sz="0" w:space="0" w:color="auto"/>
            <w:bottom w:val="none" w:sz="0" w:space="0" w:color="auto"/>
            <w:right w:val="none" w:sz="0" w:space="0" w:color="auto"/>
          </w:divBdr>
        </w:div>
        <w:div w:id="148984482">
          <w:marLeft w:val="0"/>
          <w:marRight w:val="0"/>
          <w:marTop w:val="0"/>
          <w:marBottom w:val="0"/>
          <w:divBdr>
            <w:top w:val="none" w:sz="0" w:space="0" w:color="auto"/>
            <w:left w:val="none" w:sz="0" w:space="0" w:color="auto"/>
            <w:bottom w:val="none" w:sz="0" w:space="0" w:color="auto"/>
            <w:right w:val="none" w:sz="0" w:space="0" w:color="auto"/>
          </w:divBdr>
        </w:div>
        <w:div w:id="180558232">
          <w:marLeft w:val="0"/>
          <w:marRight w:val="0"/>
          <w:marTop w:val="0"/>
          <w:marBottom w:val="0"/>
          <w:divBdr>
            <w:top w:val="none" w:sz="0" w:space="0" w:color="auto"/>
            <w:left w:val="none" w:sz="0" w:space="0" w:color="auto"/>
            <w:bottom w:val="none" w:sz="0" w:space="0" w:color="auto"/>
            <w:right w:val="none" w:sz="0" w:space="0" w:color="auto"/>
          </w:divBdr>
        </w:div>
        <w:div w:id="364525038">
          <w:marLeft w:val="0"/>
          <w:marRight w:val="0"/>
          <w:marTop w:val="0"/>
          <w:marBottom w:val="0"/>
          <w:divBdr>
            <w:top w:val="none" w:sz="0" w:space="0" w:color="auto"/>
            <w:left w:val="none" w:sz="0" w:space="0" w:color="auto"/>
            <w:bottom w:val="none" w:sz="0" w:space="0" w:color="auto"/>
            <w:right w:val="none" w:sz="0" w:space="0" w:color="auto"/>
          </w:divBdr>
        </w:div>
        <w:div w:id="525019122">
          <w:marLeft w:val="0"/>
          <w:marRight w:val="0"/>
          <w:marTop w:val="0"/>
          <w:marBottom w:val="0"/>
          <w:divBdr>
            <w:top w:val="none" w:sz="0" w:space="0" w:color="auto"/>
            <w:left w:val="none" w:sz="0" w:space="0" w:color="auto"/>
            <w:bottom w:val="none" w:sz="0" w:space="0" w:color="auto"/>
            <w:right w:val="none" w:sz="0" w:space="0" w:color="auto"/>
          </w:divBdr>
        </w:div>
        <w:div w:id="834565330">
          <w:marLeft w:val="0"/>
          <w:marRight w:val="0"/>
          <w:marTop w:val="0"/>
          <w:marBottom w:val="0"/>
          <w:divBdr>
            <w:top w:val="none" w:sz="0" w:space="0" w:color="auto"/>
            <w:left w:val="none" w:sz="0" w:space="0" w:color="auto"/>
            <w:bottom w:val="none" w:sz="0" w:space="0" w:color="auto"/>
            <w:right w:val="none" w:sz="0" w:space="0" w:color="auto"/>
          </w:divBdr>
        </w:div>
        <w:div w:id="961300348">
          <w:marLeft w:val="0"/>
          <w:marRight w:val="0"/>
          <w:marTop w:val="0"/>
          <w:marBottom w:val="0"/>
          <w:divBdr>
            <w:top w:val="none" w:sz="0" w:space="0" w:color="auto"/>
            <w:left w:val="none" w:sz="0" w:space="0" w:color="auto"/>
            <w:bottom w:val="none" w:sz="0" w:space="0" w:color="auto"/>
            <w:right w:val="none" w:sz="0" w:space="0" w:color="auto"/>
          </w:divBdr>
        </w:div>
        <w:div w:id="962226381">
          <w:marLeft w:val="0"/>
          <w:marRight w:val="0"/>
          <w:marTop w:val="0"/>
          <w:marBottom w:val="0"/>
          <w:divBdr>
            <w:top w:val="none" w:sz="0" w:space="0" w:color="auto"/>
            <w:left w:val="none" w:sz="0" w:space="0" w:color="auto"/>
            <w:bottom w:val="none" w:sz="0" w:space="0" w:color="auto"/>
            <w:right w:val="none" w:sz="0" w:space="0" w:color="auto"/>
          </w:divBdr>
        </w:div>
        <w:div w:id="985470519">
          <w:marLeft w:val="0"/>
          <w:marRight w:val="0"/>
          <w:marTop w:val="0"/>
          <w:marBottom w:val="0"/>
          <w:divBdr>
            <w:top w:val="none" w:sz="0" w:space="0" w:color="auto"/>
            <w:left w:val="none" w:sz="0" w:space="0" w:color="auto"/>
            <w:bottom w:val="none" w:sz="0" w:space="0" w:color="auto"/>
            <w:right w:val="none" w:sz="0" w:space="0" w:color="auto"/>
          </w:divBdr>
        </w:div>
        <w:div w:id="1050496512">
          <w:marLeft w:val="0"/>
          <w:marRight w:val="0"/>
          <w:marTop w:val="0"/>
          <w:marBottom w:val="0"/>
          <w:divBdr>
            <w:top w:val="none" w:sz="0" w:space="0" w:color="auto"/>
            <w:left w:val="none" w:sz="0" w:space="0" w:color="auto"/>
            <w:bottom w:val="none" w:sz="0" w:space="0" w:color="auto"/>
            <w:right w:val="none" w:sz="0" w:space="0" w:color="auto"/>
          </w:divBdr>
        </w:div>
        <w:div w:id="1064252588">
          <w:marLeft w:val="0"/>
          <w:marRight w:val="0"/>
          <w:marTop w:val="0"/>
          <w:marBottom w:val="0"/>
          <w:divBdr>
            <w:top w:val="none" w:sz="0" w:space="0" w:color="auto"/>
            <w:left w:val="none" w:sz="0" w:space="0" w:color="auto"/>
            <w:bottom w:val="none" w:sz="0" w:space="0" w:color="auto"/>
            <w:right w:val="none" w:sz="0" w:space="0" w:color="auto"/>
          </w:divBdr>
        </w:div>
        <w:div w:id="1181554498">
          <w:marLeft w:val="0"/>
          <w:marRight w:val="0"/>
          <w:marTop w:val="0"/>
          <w:marBottom w:val="0"/>
          <w:divBdr>
            <w:top w:val="none" w:sz="0" w:space="0" w:color="auto"/>
            <w:left w:val="none" w:sz="0" w:space="0" w:color="auto"/>
            <w:bottom w:val="none" w:sz="0" w:space="0" w:color="auto"/>
            <w:right w:val="none" w:sz="0" w:space="0" w:color="auto"/>
          </w:divBdr>
        </w:div>
        <w:div w:id="1260796994">
          <w:marLeft w:val="0"/>
          <w:marRight w:val="0"/>
          <w:marTop w:val="0"/>
          <w:marBottom w:val="0"/>
          <w:divBdr>
            <w:top w:val="none" w:sz="0" w:space="0" w:color="auto"/>
            <w:left w:val="none" w:sz="0" w:space="0" w:color="auto"/>
            <w:bottom w:val="none" w:sz="0" w:space="0" w:color="auto"/>
            <w:right w:val="none" w:sz="0" w:space="0" w:color="auto"/>
          </w:divBdr>
        </w:div>
        <w:div w:id="1450473172">
          <w:marLeft w:val="0"/>
          <w:marRight w:val="0"/>
          <w:marTop w:val="0"/>
          <w:marBottom w:val="0"/>
          <w:divBdr>
            <w:top w:val="none" w:sz="0" w:space="0" w:color="auto"/>
            <w:left w:val="none" w:sz="0" w:space="0" w:color="auto"/>
            <w:bottom w:val="none" w:sz="0" w:space="0" w:color="auto"/>
            <w:right w:val="none" w:sz="0" w:space="0" w:color="auto"/>
          </w:divBdr>
        </w:div>
        <w:div w:id="1450660432">
          <w:marLeft w:val="0"/>
          <w:marRight w:val="0"/>
          <w:marTop w:val="0"/>
          <w:marBottom w:val="0"/>
          <w:divBdr>
            <w:top w:val="none" w:sz="0" w:space="0" w:color="auto"/>
            <w:left w:val="none" w:sz="0" w:space="0" w:color="auto"/>
            <w:bottom w:val="none" w:sz="0" w:space="0" w:color="auto"/>
            <w:right w:val="none" w:sz="0" w:space="0" w:color="auto"/>
          </w:divBdr>
        </w:div>
        <w:div w:id="1451823506">
          <w:marLeft w:val="0"/>
          <w:marRight w:val="0"/>
          <w:marTop w:val="0"/>
          <w:marBottom w:val="0"/>
          <w:divBdr>
            <w:top w:val="none" w:sz="0" w:space="0" w:color="auto"/>
            <w:left w:val="none" w:sz="0" w:space="0" w:color="auto"/>
            <w:bottom w:val="none" w:sz="0" w:space="0" w:color="auto"/>
            <w:right w:val="none" w:sz="0" w:space="0" w:color="auto"/>
          </w:divBdr>
        </w:div>
        <w:div w:id="1499923178">
          <w:marLeft w:val="0"/>
          <w:marRight w:val="0"/>
          <w:marTop w:val="0"/>
          <w:marBottom w:val="0"/>
          <w:divBdr>
            <w:top w:val="none" w:sz="0" w:space="0" w:color="auto"/>
            <w:left w:val="none" w:sz="0" w:space="0" w:color="auto"/>
            <w:bottom w:val="none" w:sz="0" w:space="0" w:color="auto"/>
            <w:right w:val="none" w:sz="0" w:space="0" w:color="auto"/>
          </w:divBdr>
        </w:div>
        <w:div w:id="1528174983">
          <w:marLeft w:val="0"/>
          <w:marRight w:val="0"/>
          <w:marTop w:val="0"/>
          <w:marBottom w:val="0"/>
          <w:divBdr>
            <w:top w:val="none" w:sz="0" w:space="0" w:color="auto"/>
            <w:left w:val="none" w:sz="0" w:space="0" w:color="auto"/>
            <w:bottom w:val="none" w:sz="0" w:space="0" w:color="auto"/>
            <w:right w:val="none" w:sz="0" w:space="0" w:color="auto"/>
          </w:divBdr>
        </w:div>
        <w:div w:id="1605652279">
          <w:marLeft w:val="0"/>
          <w:marRight w:val="0"/>
          <w:marTop w:val="0"/>
          <w:marBottom w:val="0"/>
          <w:divBdr>
            <w:top w:val="none" w:sz="0" w:space="0" w:color="auto"/>
            <w:left w:val="none" w:sz="0" w:space="0" w:color="auto"/>
            <w:bottom w:val="none" w:sz="0" w:space="0" w:color="auto"/>
            <w:right w:val="none" w:sz="0" w:space="0" w:color="auto"/>
          </w:divBdr>
        </w:div>
        <w:div w:id="1795977830">
          <w:marLeft w:val="0"/>
          <w:marRight w:val="0"/>
          <w:marTop w:val="0"/>
          <w:marBottom w:val="0"/>
          <w:divBdr>
            <w:top w:val="none" w:sz="0" w:space="0" w:color="auto"/>
            <w:left w:val="none" w:sz="0" w:space="0" w:color="auto"/>
            <w:bottom w:val="none" w:sz="0" w:space="0" w:color="auto"/>
            <w:right w:val="none" w:sz="0" w:space="0" w:color="auto"/>
          </w:divBdr>
        </w:div>
        <w:div w:id="1806703643">
          <w:marLeft w:val="0"/>
          <w:marRight w:val="0"/>
          <w:marTop w:val="0"/>
          <w:marBottom w:val="0"/>
          <w:divBdr>
            <w:top w:val="none" w:sz="0" w:space="0" w:color="auto"/>
            <w:left w:val="none" w:sz="0" w:space="0" w:color="auto"/>
            <w:bottom w:val="none" w:sz="0" w:space="0" w:color="auto"/>
            <w:right w:val="none" w:sz="0" w:space="0" w:color="auto"/>
          </w:divBdr>
        </w:div>
        <w:div w:id="1950429209">
          <w:marLeft w:val="0"/>
          <w:marRight w:val="0"/>
          <w:marTop w:val="0"/>
          <w:marBottom w:val="0"/>
          <w:divBdr>
            <w:top w:val="none" w:sz="0" w:space="0" w:color="auto"/>
            <w:left w:val="none" w:sz="0" w:space="0" w:color="auto"/>
            <w:bottom w:val="none" w:sz="0" w:space="0" w:color="auto"/>
            <w:right w:val="none" w:sz="0" w:space="0" w:color="auto"/>
          </w:divBdr>
        </w:div>
        <w:div w:id="2074351768">
          <w:marLeft w:val="0"/>
          <w:marRight w:val="0"/>
          <w:marTop w:val="0"/>
          <w:marBottom w:val="0"/>
          <w:divBdr>
            <w:top w:val="none" w:sz="0" w:space="0" w:color="auto"/>
            <w:left w:val="none" w:sz="0" w:space="0" w:color="auto"/>
            <w:bottom w:val="none" w:sz="0" w:space="0" w:color="auto"/>
            <w:right w:val="none" w:sz="0" w:space="0" w:color="auto"/>
          </w:divBdr>
        </w:div>
        <w:div w:id="2087267439">
          <w:marLeft w:val="0"/>
          <w:marRight w:val="0"/>
          <w:marTop w:val="0"/>
          <w:marBottom w:val="0"/>
          <w:divBdr>
            <w:top w:val="none" w:sz="0" w:space="0" w:color="auto"/>
            <w:left w:val="none" w:sz="0" w:space="0" w:color="auto"/>
            <w:bottom w:val="none" w:sz="0" w:space="0" w:color="auto"/>
            <w:right w:val="none" w:sz="0" w:space="0" w:color="auto"/>
          </w:divBdr>
        </w:div>
      </w:divsChild>
    </w:div>
    <w:div w:id="2072074187">
      <w:bodyDiv w:val="1"/>
      <w:marLeft w:val="0"/>
      <w:marRight w:val="0"/>
      <w:marTop w:val="0"/>
      <w:marBottom w:val="0"/>
      <w:divBdr>
        <w:top w:val="none" w:sz="0" w:space="0" w:color="auto"/>
        <w:left w:val="none" w:sz="0" w:space="0" w:color="auto"/>
        <w:bottom w:val="none" w:sz="0" w:space="0" w:color="auto"/>
        <w:right w:val="none" w:sz="0" w:space="0" w:color="auto"/>
      </w:divBdr>
      <w:divsChild>
        <w:div w:id="891886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hyperlink" Target="https://github.com/APC-SoCIT/APC_2023_2024_T2_PROJECT_RAM_KOLEK"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header" Target="header4.xml"/><Relationship Id="rId14" Type="http://schemas.microsoft.com/office/2011/relationships/commentsExtended" Target="commentsExtended.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footer" Target="footer2.xml"/><Relationship Id="rId72"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footer" Target="footer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89B5721997E684B8C4ED8B8646F514E" ma:contentTypeVersion="6" ma:contentTypeDescription="Create a new document." ma:contentTypeScope="" ma:versionID="0351cf617da7457e1aefa8e52b81cf88">
  <xsd:schema xmlns:xsd="http://www.w3.org/2001/XMLSchema" xmlns:xs="http://www.w3.org/2001/XMLSchema" xmlns:p="http://schemas.microsoft.com/office/2006/metadata/properties" xmlns:ns2="bf6359e4-39e2-49ee-9ca3-dfe81c21de9a" xmlns:ns3="c8ea8796-c8d5-47d4-9a71-bf2ab4b2cd4e" targetNamespace="http://schemas.microsoft.com/office/2006/metadata/properties" ma:root="true" ma:fieldsID="e8620a800109564e594c582dc3f7efe0" ns2:_="" ns3:_="">
    <xsd:import namespace="bf6359e4-39e2-49ee-9ca3-dfe81c21de9a"/>
    <xsd:import namespace="c8ea8796-c8d5-47d4-9a71-bf2ab4b2cd4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6359e4-39e2-49ee-9ca3-dfe81c21de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ea8796-c8d5-47d4-9a71-bf2ab4b2cd4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c8ea8796-c8d5-47d4-9a71-bf2ab4b2cd4e">
      <UserInfo>
        <DisplayName>Leonardino R. Lapira</DisplayName>
        <AccountId>6</AccountId>
        <AccountType/>
      </UserInfo>
      <UserInfo>
        <DisplayName>Christian Viola</DisplayName>
        <AccountId>7</AccountId>
        <AccountType/>
      </UserInfo>
      <UserInfo>
        <DisplayName>Jeb Vincent Cajayon</DisplayName>
        <AccountId>25</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Sir22</b:Tag>
    <b:SourceType>JournalArticle</b:SourceType>
    <b:Guid>{84EC80EB-1FBA-4873-B4A8-2D176CBC8DBA}</b:Guid>
    <b:Title>A Review of Educational Adaptation During the COVID-19 Pandemicvia Online Learning</b:Title>
    <b:JournalName>International Journalof Computing Sciences Research</b:JournalName>
    <b:Year>2022</b:Year>
    <b:Pages>1514-1530</b:Pages>
    <b:Volume>7</b:Volume>
    <b:Author>
      <b:Author>
        <b:NameList>
          <b:Person>
            <b:Last>Siripipatthanaku</b:Last>
            <b:First>Supaprawat</b:First>
          </b:Person>
          <b:Person>
            <b:Last>Kaewpuang</b:Last>
            <b:First>Pichart</b:First>
          </b:Person>
          <b:Person>
            <b:Last>Sitthipon</b:Last>
            <b:First>Tamonwan</b:First>
          </b:Person>
          <b:Person>
            <b:Last>Sriboonruang</b:Last>
            <b:First>Patcharavadee</b:First>
          </b:Person>
        </b:NameList>
      </b:Author>
    </b:Author>
    <b:RefOrder>1</b:RefOrder>
  </b:Source>
  <b:Source>
    <b:Tag>Abo19</b:Tag>
    <b:SourceType>InternetSite</b:SourceType>
    <b:Guid>{9C8CF91A-3C9A-48EF-A9D0-9F1A8630DFFC}</b:Guid>
    <b:Title>About APC</b:Title>
    <b:Year>2019</b:Year>
    <b:ProductionCompany>Asia Pacific College</b:ProductionCompany>
    <b:YearAccessed>2023</b:YearAccessed>
    <b:MonthAccessed>May</b:MonthAccessed>
    <b:DayAccessed>27</b:DayAccessed>
    <b:URL>https://apc.edu.ph/about-apc/</b:URL>
    <b:RefOrder>2</b:RefOrder>
  </b:Source>
  <b:Source>
    <b:Tag>Sri20</b:Tag>
    <b:SourceType>JournalArticle</b:SourceType>
    <b:Guid>{5E4D471B-A588-43CD-9108-6B177CC3F8C8}</b:Guid>
    <b:Title>Open data repositories: Current risks and opportunities</b:Title>
    <b:Year>2020</b:Year>
    <b:Author>
      <b:Author>
        <b:NameList>
          <b:Person>
            <b:Last>Srirahayu</b:Last>
            <b:First>O.</b:First>
            <b:Middle>D. P.</b:Middle>
          </b:Person>
        </b:NameList>
      </b:Author>
    </b:Author>
    <b:JournalName>College &amp; Research Library News</b:JournalName>
    <b:Volume>81</b:Volume>
    <b:RefOrder>3</b:RefOrder>
  </b:Source>
  <b:Source>
    <b:Tag>Bal18</b:Tag>
    <b:SourceType>BookSection</b:SourceType>
    <b:Guid>{CA36230A-3F8A-4BD5-B935-9DD5FA6F01E9}</b:Guid>
    <b:Author>
      <b:Author>
        <b:NameList>
          <b:Person>
            <b:Last>Balu N</b:Last>
            <b:First>Ilag</b:First>
          </b:Person>
        </b:NameList>
      </b:Author>
    </b:Author>
    <b:Title>Introduction Microsoft Teams</b:Title>
    <b:Year>2018</b:Year>
    <b:Publisher>SpringerLink</b:Publisher>
    <b:BookTitle>Introducing Microsoft Teams</b:BookTitle>
    <b:Pages>1-42</b:Pages>
    <b:RefOrder>4</b:RefOrder>
  </b:Source>
  <b:Source>
    <b:Tag>Pos19</b:Tag>
    <b:SourceType>ConferenceProceedings</b:SourceType>
    <b:Guid>{A3BE0CE1-1815-4788-BDFA-C5FB9D2483AF}</b:Guid>
    <b:Title>Using Microsoft Teams to Enhance Engagement and Learning with Any Class: It’s Fun and Easy</b:Title>
    <b:Year>2019</b:Year>
    <b:Author>
      <b:Author>
        <b:NameList>
          <b:Person>
            <b:Last>Poston</b:Last>
            <b:First>Janice</b:First>
          </b:Person>
          <b:Person>
            <b:Last>Apostel</b:Last>
            <b:First>Shawn</b:First>
          </b:Person>
          <b:Person>
            <b:Last>Richardson</b:Last>
            <b:First>Keith</b:First>
          </b:Person>
        </b:NameList>
      </b:Author>
    </b:Author>
    <b:RefOrder>5</b:RefOrder>
  </b:Source>
  <b:Source>
    <b:Tag>Mij16</b:Tag>
    <b:SourceType>ConferenceProceedings</b:SourceType>
    <b:Guid>{8C1B3B57-733C-4C9D-979F-797D62486C23}</b:Guid>
    <b:Author>
      <b:Author>
        <b:NameList>
          <b:Person>
            <b:Last>Mijailović</b:Last>
            <b:First>Snežana</b:First>
          </b:Person>
          <b:Person>
            <b:Last>Simonović</b:Last>
            <b:First>Draško</b:First>
          </b:Person>
          <b:Person>
            <b:Last>Đokić</b:Last>
            <b:First>Danka</b:First>
          </b:Person>
        </b:NameList>
      </b:Author>
    </b:Author>
    <b:Title>Some examples of using One Drive in establishing more interactive cooperation of</b:Title>
    <b:Year>2016</b:Year>
    <b:RefOrder>6</b:RefOrder>
  </b:Source>
  <b:Source>
    <b:Tag>Mer21</b:Tag>
    <b:SourceType>BookSection</b:SourceType>
    <b:Guid>{275ADCA6-3874-4A60-BDA5-9C4A8D5C00E6}</b:Guid>
    <b:Author>
      <b:Author>
        <b:NameList>
          <b:Person>
            <b:Last>Mercurio</b:Last>
            <b:First>Ralph</b:First>
          </b:Person>
          <b:Person>
            <b:Last>Merrill</b:Last>
            <b:First>Brian</b:First>
          </b:Person>
        </b:NameList>
      </b:Author>
    </b:Author>
    <b:Title>OneDrive</b:Title>
    <b:Year>2021</b:Year>
    <b:Publisher>Apress</b:Publisher>
    <b:BookTitle>Beginning Microsoft 365 Collaboration Apps</b:BookTitle>
    <b:RefOrder>7</b:RefOrder>
  </b:Source>
  <b:Source>
    <b:Tag>Hai12</b:Tag>
    <b:SourceType>Book</b:SourceType>
    <b:Guid>{5B6D8513-FECC-4555-A1CE-CECD20C202D1}</b:Guid>
    <b:Author>
      <b:Author>
        <b:NameList>
          <b:Person>
            <b:Last>Haiyang Wang</b:Last>
            <b:First>Ryan</b:First>
            <b:Middle>Shea, Feng Wang and Jiangchuan Liu</b:Middle>
          </b:Person>
        </b:NameList>
      </b:Author>
    </b:Author>
    <b:Title>On the Impact of Virtualization on Dropbox-like Cloud File Storage/Synchronization Services</b:Title>
    <b:Year>2012</b:Year>
    <b:Publisher>IEEE</b:Publisher>
    <b:RefOrder>8</b:RefOrder>
  </b:Source>
  <b:Source>
    <b:Tag>Git23</b:Tag>
    <b:SourceType>InternetSite</b:SourceType>
    <b:Guid>{00B838AF-5FC6-49BD-BA9A-28F65EF1AF38}</b:Guid>
    <b:Title>Github Docs</b:Title>
    <b:Author>
      <b:Author>
        <b:Corporate>Github</b:Corporate>
      </b:Author>
    </b:Author>
    <b:YearAccessed>2023</b:YearAccessed>
    <b:MonthAccessed>November</b:MonthAccessed>
    <b:DayAccessed>8</b:DayAccessed>
    <b:URL>https://docs.github.com/en/get-started/quickstart/hello-world</b:URL>
    <b:RefOrder>9</b:RefOrder>
  </b:Source>
  <b:Source>
    <b:Tag>Jos16</b:Tag>
    <b:SourceType>JournalArticle</b:SourceType>
    <b:Guid>{75DB492C-BD5F-4360-AB4F-5308E0901599}</b:Guid>
    <b:Title>Student Experiences Using GitHub in Software Engineering Courses: A Case Study</b:Title>
    <b:Year>2016</b:Year>
    <b:Author>
      <b:Author>
        <b:NameList>
          <b:Person>
            <b:Last>Joseph Feliciano</b:Last>
            <b:First>Margaret-Anne</b:First>
            <b:Middle>Storey, Alexey Zagalsky</b:Middle>
          </b:Person>
        </b:NameList>
      </b:Author>
    </b:Author>
    <b:RefOrder>10</b:RefOrder>
  </b:Source>
  <b:Source>
    <b:Tag>Fol23</b:Tag>
    <b:SourceType>InternetSite</b:SourceType>
    <b:Guid>{7238645C-1F55-44E4-8E38-06877A7F370F}</b:Guid>
    <b:Title>Document Management System Folderit</b:Title>
    <b:Author>
      <b:Author>
        <b:Corporate>Folderit</b:Corporate>
      </b:Author>
    </b:Author>
    <b:YearAccessed>2023</b:YearAccessed>
    <b:MonthAccessed>November</b:MonthAccessed>
    <b:DayAccessed>8</b:DayAccessed>
    <b:URL>https://www.folderit.com/</b:URL>
    <b:RefOrder>11</b:RefOrder>
  </b:Source>
  <b:Source>
    <b:Tag>Dow23</b:Tag>
    <b:SourceType>InternetSite</b:SourceType>
    <b:Guid>{6F711E2F-19A6-43D0-B520-0D5FC5E366A0}</b:Guid>
    <b:Title>Download Microsoft Teams Desktop and Mobile Apps | Microsoft Teams</b:Title>
    <b:ProductionCompany>Microsoft</b:ProductionCompany>
    <b:Year>2023</b:Year>
    <b:YearAccessed>2023</b:YearAccessed>
    <b:MonthAccessed>June</b:MonthAccessed>
    <b:DayAccessed>9</b:DayAccessed>
    <b:URL>https://www.microsoft.com/en-us/microsoft-teams/download-app</b:URL>
    <b:RefOrder>12</b:RefOrder>
  </b:Source>
  <b:Source>
    <b:Tag>Off23</b:Tag>
    <b:SourceType>InternetSite</b:SourceType>
    <b:Guid>{036271C8-6F76-4865-AAA8-86D616CCF169}</b:Guid>
    <b:Title>Official Website of Koha Library Software</b:Title>
    <b:ProductionCompany>Koha Community</b:ProductionCompany>
    <b:Year>2023</b:Year>
    <b:YearAccessed>2023</b:YearAccessed>
    <b:MonthAccessed>June</b:MonthAccessed>
    <b:DayAccessed>7</b:DayAccessed>
    <b:URL>https://koha-community.org/</b:URL>
    <b:RefOrder>13</b:RefOrder>
  </b:Source>
  <b:Source>
    <b:Tag>Ric23</b:Tag>
    <b:SourceType>InternetSite</b:SourceType>
    <b:Guid>{71E7F90A-B80A-41AD-9971-27DF07AA7AD2}</b:Guid>
    <b:Title>Big Three Dominate the Global Cloud Market</b:Title>
    <b:ProductionCompany>Statista</b:ProductionCompany>
    <b:Year>2023</b:Year>
    <b:Month>April</b:Month>
    <b:Day>28</b:Day>
    <b:YearAccessed>2023</b:YearAccessed>
    <b:MonthAccessed>June</b:MonthAccessed>
    <b:DayAccessed>6</b:DayAccessed>
    <b:URL>https://www.statista.com/chart/18819/worldwide-market-share-of-leading-cloud-infrastructure-service-providers/</b:URL>
    <b:Author>
      <b:Author>
        <b:NameList>
          <b:Person>
            <b:Last>Richter</b:Last>
            <b:First>Felix</b:First>
          </b:Person>
        </b:NameList>
      </b:Author>
    </b:Author>
    <b:RefOrder>14</b:RefOrder>
  </b:Source>
  <b:Source>
    <b:Tag>Vai22</b:Tag>
    <b:SourceType>InternetSite</b:SourceType>
    <b:Guid>{037BB014-E8DE-41CA-B879-3671BB311B3E}</b:Guid>
    <b:Title>Global use of cloud providers by organizations 2022, by vendor</b:Title>
    <b:Year>2022</b:Year>
    <b:ProductionCompany>Statista</b:ProductionCompany>
    <b:Month>September</b:Month>
    <b:Day>12</b:Day>
    <b:YearAccessed>2023</b:YearAccessed>
    <b:MonthAccessed>June</b:MonthAccessed>
    <b:DayAccessed>6</b:DayAccessed>
    <b:URL>https://www.statista.com/statistics/1224552/organization-use-cloud-provider-global/</b:URL>
    <b:Author>
      <b:Author>
        <b:NameList>
          <b:Person>
            <b:Last>Vailshery</b:Last>
            <b:First>Lionel Sujay </b:First>
          </b:Person>
        </b:NameList>
      </b:Author>
    </b:Author>
    <b:RefOrder>15</b:RefOrder>
  </b:Source>
  <b:Source>
    <b:Tag>Wel23</b:Tag>
    <b:SourceType>InternetSite</b:SourceType>
    <b:Guid>{9E388FA1-0CC0-4887-A080-F07FE37F6250}</b:Guid>
    <b:Title>Welcome to CodeIgniter4</b:Title>
    <b:ProductionCompany>CodeIgniter Foundation</b:ProductionCompany>
    <b:Year>2023</b:Year>
    <b:Month>May</b:Month>
    <b:Day>21</b:Day>
    <b:YearAccessed>2023</b:YearAccessed>
    <b:MonthAccessed>June</b:MonthAccessed>
    <b:DayAccessed>7</b:DayAccessed>
    <b:URL>https://www.codeigniter.com/user_guide/intro/index.html</b:URL>
    <b:RefOrder>16</b:RefOrder>
  </b:Source>
  <b:Source>
    <b:Tag>SSi22</b:Tag>
    <b:SourceType>JournalArticle</b:SourceType>
    <b:Guid>{5D826EB6-1378-4C36-8DA3-E453531EC5CE}</b:Guid>
    <b:Author>
      <b:Author>
        <b:NameList>
          <b:Person>
            <b:Last>S. Siripipatthanaku</b:Last>
            <b:First>P.</b:First>
            <b:Middle>Kaewpuang, T. Sitthipon and P. Sriboonruang</b:Middle>
          </b:Person>
        </b:NameList>
      </b:Author>
    </b:Author>
    <b:Title>A Review of Educational Adaptation During the COVID-19 Pandemicvia Online Learning</b:Title>
    <b:ProductionCompany>International Journal Computing Science Research</b:ProductionCompany>
    <b:Year>2022</b:Year>
    <b:BookTitle>International Journalof Computing Sciences Research, vol. 7</b:BookTitle>
    <b:Pages>1514-1530</b:Pages>
    <b:JournalName>International Journalof Computing Sciences Research</b:JournalName>
    <b:Volume>7</b:Volume>
    <b:RefOrder>17</b:RefOrder>
  </b:Source>
  <b:Source>
    <b:Tag>SBa</b:Tag>
    <b:SourceType>JournalArticle</b:SourceType>
    <b:Guid>{EE03886E-4F84-43CB-984B-F96301BA45E8}</b:Guid>
    <b:Author>
      <b:Author>
        <b:NameList>
          <b:Person>
            <b:Last>S. Bashir</b:Last>
            <b:First>S.</b:First>
            <b:Middle>A. Ganaie, S. Gul and N. T. Nisa</b:Middle>
          </b:Person>
        </b:NameList>
      </b:Author>
    </b:Author>
    <b:Title>Evolution of institutional repositories: Managing institutional research output to remove the gap of academic elitism</b:Title>
    <b:JournalName>Journal of Librarianship and Information Science</b:JournalName>
    <b:Year>2021</b:Year>
    <b:Pages>518-531</b:Pages>
    <b:Volume>54</b:Volume>
    <b:Issue>3</b:Issue>
    <b:RefOrder>18</b:RefOrder>
  </b:Source>
  <b:Source>
    <b:Tag>MZH10</b:Tag>
    <b:SourceType>JournalArticle</b:SourceType>
    <b:Guid>{A3B66057-64EE-49C8-BD46-38CBC74B782F}</b:Guid>
    <b:Author>
      <b:Author>
        <b:NameList>
          <b:Person>
            <b:Last>Sobhan</b:Last>
            <b:First>M.Z.H.</b:First>
            <b:Middle>Shoeb and A.M.</b:Middle>
          </b:Person>
        </b:NameList>
      </b:Author>
    </b:Author>
    <b:Title>Authentication and Authorization: Security Issues for Institutional Digital Repositories</b:Title>
    <b:JournalName>ResearchGate</b:JournalName>
    <b:Year>2010</b:Year>
    <b:RefOrder>19</b:RefOrder>
  </b:Source>
  <b:Source>
    <b:Tag>SMi16</b:Tag>
    <b:SourceType>Book</b:SourceType>
    <b:Guid>{458953FD-EFEF-40CD-B9FA-65EF80DD3086}</b:Guid>
    <b:Author>
      <b:Author>
        <b:NameList>
          <b:Person>
            <b:Last>S. Mijailović</b:Last>
            <b:First>D.</b:First>
            <b:Middle>Simonović and D. Đokić</b:Middle>
          </b:Person>
        </b:NameList>
      </b:Author>
    </b:Author>
    <b:Title>Some examples of using One Drive in establishing more interactive cooperation of</b:Title>
    <b:Year>2016</b:Year>
    <b:RefOrder>20</b:RefOrder>
  </b:Source>
  <b:Source>
    <b:Tag>Cry22</b:Tag>
    <b:SourceType>InternetSite</b:SourceType>
    <b:Guid>{D38D0C60-863A-49A8-8372-986C645B6516}</b:Guid>
    <b:Title>Scalable Systems 101</b:Title>
    <b:Year>2022</b:Year>
    <b:Author>
      <b:Author>
        <b:NameList>
          <b:Person>
            <b:Last>Song</b:Last>
            <b:First>Crystal</b:First>
          </b:Person>
        </b:NameList>
      </b:Author>
    </b:Author>
    <b:ProductionCompany>educative</b:ProductionCompany>
    <b:Month>May</b:Month>
    <b:Day>31</b:Day>
    <b:YearAccessed>2023</b:YearAccessed>
    <b:MonthAccessed>February</b:MonthAccessed>
    <b:DayAccessed>14</b:DayAccessed>
    <b:URL>https://www.educative.io/blog/scalable-systems-101#scalability</b:URL>
    <b:RefOrder>21</b:RefOrder>
  </b:Source>
  <b:Source>
    <b:Tag>Sat17</b:Tag>
    <b:SourceType>JournalArticle</b:SourceType>
    <b:Guid>{DCC797A7-CA02-42EF-AD63-3B040F70449C}</b:Guid>
    <b:Title>Design and Development of an Online Repository System for Thesis and Special Problem Manuscripts</b:Title>
    <b:Year>2017</b:Year>
    <b:JournalName>IJODeL</b:JournalName>
    <b:Volume>3</b:Volume>
    <b:Issue>1</b:Issue>
    <b:Author>
      <b:Author>
        <b:NameList>
          <b:Person>
            <b:Last>Satina</b:Last>
            <b:First>Armacheska Mesa </b:First>
          </b:Person>
        </b:NameList>
      </b:Author>
    </b:Author>
    <b:RefOrder>22</b:RefOrder>
  </b:Source>
  <b:Source>
    <b:Tag>Bas21</b:Tag>
    <b:SourceType>JournalArticle</b:SourceType>
    <b:Guid>{13342A6B-FA3C-41AA-AD2C-E484ED8A9488}</b:Guid>
    <b:Author>
      <b:Author>
        <b:NameList>
          <b:Person>
            <b:Last>Bashir</b:Last>
            <b:First>Saimah</b:First>
          </b:Person>
          <b:Person>
            <b:Last>Bashir</b:Last>
            <b:First>Shazia</b:First>
          </b:Person>
          <b:Person>
            <b:Last>Ganaie</b:Last>
            <b:First>Shabir</b:First>
            <b:Middle>Ahmad</b:Middle>
          </b:Person>
          <b:Person>
            <b:Last>Gul</b:Last>
            <b:First>Summer</b:First>
          </b:Person>
          <b:Person>
            <b:Last>Nisa</b:Last>
            <b:First>Nahida</b:First>
            <b:Middle>Tun</b:Middle>
          </b:Person>
        </b:NameList>
      </b:Author>
    </b:Author>
    <b:Title>Evolution of institutional repositories: Managing institutional research output to remove the gap of academic elitism</b:Title>
    <b:JournalName>Journal of Librarianship and Information Science</b:JournalName>
    <b:Year>2021</b:Year>
    <b:Pages>518-531</b:Pages>
    <b:Volume>54</b:Volume>
    <b:Issue>3</b:Issue>
    <b:RefOrder>23</b:RefOrder>
  </b:Source>
  <b:Source>
    <b:Tag>Alt21</b:Tag>
    <b:SourceType>InternetSite</b:SourceType>
    <b:Guid>{E24F95BC-7653-4579-9AEC-39C300C75EDC}</b:Guid>
    <b:Title>Collaborate on research papers with GitHub</b:Title>
    <b:ProductionCompany>Dev.to</b:ProductionCompany>
    <b:Year>2021</b:Year>
    <b:Month>May</b:Month>
    <b:Day>5</b:Day>
    <b:YearAccessed>2023</b:YearAccessed>
    <b:MonthAccessed>June</b:MonthAccessed>
    <b:DayAccessed>10</b:DayAccessed>
    <b:URL>https://dev.to/azure/collaborate-on-research-papers-with-github-76e</b:URL>
    <b:Author>
      <b:Author>
        <b:NameList>
          <b:Person>
            <b:Last>Altunyan</b:Last>
            <b:First>Ornella</b:First>
          </b:Person>
        </b:NameList>
      </b:Author>
    </b:Author>
    <b:RefOrder>24</b:RefOrder>
  </b:Source>
</b:Sources>
</file>

<file path=customXml/itemProps1.xml><?xml version="1.0" encoding="utf-8"?>
<ds:datastoreItem xmlns:ds="http://schemas.openxmlformats.org/officeDocument/2006/customXml" ds:itemID="{28CF324B-6D4F-439F-BD0F-66A25B8027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6359e4-39e2-49ee-9ca3-dfe81c21de9a"/>
    <ds:schemaRef ds:uri="c8ea8796-c8d5-47d4-9a71-bf2ab4b2cd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3.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c8ea8796-c8d5-47d4-9a71-bf2ab4b2cd4e"/>
  </ds:schemaRefs>
</ds:datastoreItem>
</file>

<file path=customXml/itemProps4.xml><?xml version="1.0" encoding="utf-8"?>
<ds:datastoreItem xmlns:ds="http://schemas.openxmlformats.org/officeDocument/2006/customXml" ds:itemID="{8882AC23-A832-4A8A-A87C-6C9E32175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12353</Words>
  <Characters>70416</Characters>
  <Application>Microsoft Office Word</Application>
  <DocSecurity>0</DocSecurity>
  <Lines>586</Lines>
  <Paragraphs>165</Paragraphs>
  <ScaleCrop>false</ScaleCrop>
  <Company/>
  <LinksUpToDate>false</LinksUpToDate>
  <CharactersWithSpaces>82604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Leila Angela B Arcega</cp:lastModifiedBy>
  <cp:revision>325</cp:revision>
  <dcterms:created xsi:type="dcterms:W3CDTF">2023-05-25T19:57:00Z</dcterms:created>
  <dcterms:modified xsi:type="dcterms:W3CDTF">2024-02-20T14:24:00Z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0x010100989B5721997E684B8C4ED8B8646F514E</vt:lpwstr>
  </property>
  <property fmtid="{D5CDD505-2E9C-101B-9397-08002B2CF9AE}" pid="3" name="Order">
    <vt:r8>6301800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ies>
</file>